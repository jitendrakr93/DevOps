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FE4008" w14:textId="77777777" w:rsidR="00997547" w:rsidRPr="00AF3E98" w:rsidRDefault="00997547" w:rsidP="00997547">
      <w:pPr>
        <w:jc w:val="both"/>
        <w:rPr>
          <w:b/>
          <w:bCs/>
          <w:u w:val="single"/>
        </w:rPr>
      </w:pPr>
    </w:p>
    <w:p w14:paraId="64631C71" w14:textId="7F4E345A" w:rsidR="00997547" w:rsidRDefault="00997547" w:rsidP="00997547">
      <w:pPr>
        <w:pStyle w:val="ListParagraph"/>
        <w:numPr>
          <w:ilvl w:val="0"/>
          <w:numId w:val="11"/>
        </w:numPr>
        <w:ind w:left="540"/>
        <w:jc w:val="both"/>
        <w:rPr>
          <w:b/>
          <w:bCs/>
          <w:u w:val="single"/>
        </w:rPr>
      </w:pPr>
      <w:r>
        <w:rPr>
          <w:b/>
          <w:bCs/>
          <w:u w:val="single"/>
        </w:rPr>
        <w:t xml:space="preserve">How we are solving waterfall model’s </w:t>
      </w:r>
      <w:r w:rsidR="005A630B">
        <w:rPr>
          <w:b/>
          <w:bCs/>
          <w:u w:val="single"/>
        </w:rPr>
        <w:t>problem?</w:t>
      </w:r>
    </w:p>
    <w:p w14:paraId="763B5249" w14:textId="77777777" w:rsidR="005A630B" w:rsidRDefault="005A630B" w:rsidP="005A630B">
      <w:pPr>
        <w:pStyle w:val="ListParagraph"/>
        <w:ind w:left="540"/>
        <w:jc w:val="both"/>
        <w:rPr>
          <w:b/>
          <w:bCs/>
          <w:u w:val="single"/>
        </w:rPr>
      </w:pPr>
    </w:p>
    <w:p w14:paraId="6A4580B9" w14:textId="42C46656" w:rsidR="00997547" w:rsidRPr="00997547" w:rsidRDefault="00997547" w:rsidP="00997547">
      <w:pPr>
        <w:pStyle w:val="ListParagraph"/>
        <w:numPr>
          <w:ilvl w:val="0"/>
          <w:numId w:val="3"/>
        </w:numPr>
        <w:ind w:left="630" w:hanging="180"/>
        <w:jc w:val="both"/>
      </w:pPr>
      <w:r w:rsidRPr="00997547">
        <w:t>In water fall methodology, complete software is delivered at once after so long time when the client doesn’t need the product at all.</w:t>
      </w:r>
    </w:p>
    <w:p w14:paraId="3ED307DE" w14:textId="4F96FD3E" w:rsidR="00997547" w:rsidRPr="00997547" w:rsidRDefault="00997547" w:rsidP="00997547">
      <w:pPr>
        <w:pStyle w:val="ListParagraph"/>
        <w:numPr>
          <w:ilvl w:val="0"/>
          <w:numId w:val="3"/>
        </w:numPr>
        <w:ind w:left="630" w:hanging="180"/>
        <w:jc w:val="both"/>
      </w:pPr>
      <w:r>
        <w:t xml:space="preserve">By using agile we are solving </w:t>
      </w:r>
      <w:r w:rsidR="009A53B9">
        <w:t>waterfall model’s p</w:t>
      </w:r>
      <w:r>
        <w:t>roblem.</w:t>
      </w:r>
    </w:p>
    <w:p w14:paraId="766E0EF6" w14:textId="567BE78A" w:rsidR="006D6D8B" w:rsidRPr="002633AB" w:rsidRDefault="00437D82" w:rsidP="002633AB">
      <w:pPr>
        <w:jc w:val="both"/>
        <w:rPr>
          <w:noProof/>
        </w:rPr>
      </w:pPr>
      <w:r>
        <w:rPr>
          <w:noProof/>
        </w:rPr>
        <w:t xml:space="preserve">                             </w:t>
      </w:r>
      <w:r w:rsidR="003B5A9D">
        <w:rPr>
          <w:noProof/>
        </w:rPr>
        <w:drawing>
          <wp:inline distT="0" distB="0" distL="0" distR="0" wp14:anchorId="4D942ED6" wp14:editId="3953CC06">
            <wp:extent cx="3737184" cy="19456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8109" cy="1961731"/>
                    </a:xfrm>
                    <a:prstGeom prst="rect">
                      <a:avLst/>
                    </a:prstGeom>
                    <a:noFill/>
                    <a:ln>
                      <a:noFill/>
                    </a:ln>
                  </pic:spPr>
                </pic:pic>
              </a:graphicData>
            </a:graphic>
          </wp:inline>
        </w:drawing>
      </w:r>
    </w:p>
    <w:p w14:paraId="11A1DBA7" w14:textId="77777777" w:rsidR="006D6D8B" w:rsidRPr="00C26D5A" w:rsidRDefault="006D6D8B" w:rsidP="00DE734D">
      <w:pPr>
        <w:pStyle w:val="ListParagraph"/>
        <w:ind w:left="1440"/>
        <w:jc w:val="both"/>
        <w:rPr>
          <w:b/>
          <w:bCs/>
          <w:u w:val="single"/>
        </w:rPr>
      </w:pPr>
    </w:p>
    <w:p w14:paraId="6210DD67" w14:textId="5A430D88" w:rsidR="006D6D8B" w:rsidRPr="006D6D8B" w:rsidRDefault="00AF1D64" w:rsidP="006D6D8B">
      <w:pPr>
        <w:pStyle w:val="ListParagraph"/>
        <w:numPr>
          <w:ilvl w:val="0"/>
          <w:numId w:val="1"/>
        </w:numPr>
        <w:jc w:val="both"/>
        <w:rPr>
          <w:b/>
          <w:bCs/>
          <w:u w:val="single"/>
        </w:rPr>
      </w:pPr>
      <w:proofErr w:type="spellStart"/>
      <w:r w:rsidRPr="00C26D5A">
        <w:rPr>
          <w:b/>
          <w:bCs/>
          <w:u w:val="single"/>
        </w:rPr>
        <w:t>Devops</w:t>
      </w:r>
      <w:proofErr w:type="spellEnd"/>
      <w:r w:rsidRPr="00C26D5A">
        <w:rPr>
          <w:b/>
          <w:bCs/>
          <w:u w:val="single"/>
        </w:rPr>
        <w:t xml:space="preserve"> consist of following pipeline</w:t>
      </w:r>
    </w:p>
    <w:p w14:paraId="181640C4" w14:textId="1F336663" w:rsidR="005015E8" w:rsidRDefault="00AF1D64" w:rsidP="000F4122">
      <w:pPr>
        <w:pStyle w:val="ListParagraph"/>
        <w:numPr>
          <w:ilvl w:val="0"/>
          <w:numId w:val="3"/>
        </w:numPr>
        <w:ind w:left="630" w:hanging="180"/>
        <w:jc w:val="both"/>
      </w:pPr>
      <w:r>
        <w:t xml:space="preserve">Continuous </w:t>
      </w:r>
      <w:r w:rsidR="005015E8">
        <w:t>Development (</w:t>
      </w:r>
      <w:r>
        <w:t>CD)</w:t>
      </w:r>
      <w:r>
        <w:sym w:font="Wingdings" w:char="F0E0"/>
      </w:r>
      <w:r>
        <w:t xml:space="preserve">Continuous </w:t>
      </w:r>
      <w:r w:rsidR="005015E8">
        <w:t>Build (</w:t>
      </w:r>
      <w:r>
        <w:t>CB)</w:t>
      </w:r>
      <w:r>
        <w:sym w:font="Wingdings" w:char="F0E0"/>
      </w:r>
      <w:r>
        <w:t xml:space="preserve">Continuous </w:t>
      </w:r>
      <w:r w:rsidR="005015E8">
        <w:t>Integration (</w:t>
      </w:r>
      <w:r>
        <w:t>CI)</w:t>
      </w:r>
      <w:r>
        <w:sym w:font="Wingdings" w:char="F0E0"/>
      </w:r>
      <w:r>
        <w:t>Continuous Testing</w:t>
      </w:r>
      <w:r w:rsidR="005015E8">
        <w:t xml:space="preserve"> </w:t>
      </w:r>
      <w:r>
        <w:t>(CT)</w:t>
      </w:r>
      <w:r>
        <w:sym w:font="Wingdings" w:char="F0E0"/>
      </w:r>
      <w:r>
        <w:t>Continuous Deployment</w:t>
      </w:r>
      <w:r w:rsidR="005015E8">
        <w:t xml:space="preserve"> </w:t>
      </w:r>
      <w:r>
        <w:t>(CD)</w:t>
      </w:r>
      <w:r>
        <w:sym w:font="Wingdings" w:char="F0E0"/>
      </w:r>
      <w:r>
        <w:t>Continuous Monitoring</w:t>
      </w:r>
      <w:r w:rsidR="005015E8">
        <w:t xml:space="preserve"> </w:t>
      </w:r>
      <w:r>
        <w:t>(CM)</w:t>
      </w:r>
    </w:p>
    <w:p w14:paraId="11EBB86A" w14:textId="77777777" w:rsidR="000F4122" w:rsidRDefault="000F4122" w:rsidP="000F4122">
      <w:pPr>
        <w:pStyle w:val="ListParagraph"/>
        <w:ind w:left="630"/>
        <w:jc w:val="both"/>
      </w:pPr>
    </w:p>
    <w:p w14:paraId="129CA091" w14:textId="1B0E62D2" w:rsidR="00DE734D" w:rsidRDefault="005015E8" w:rsidP="005015E8">
      <w:pPr>
        <w:pStyle w:val="ListParagraph"/>
        <w:numPr>
          <w:ilvl w:val="0"/>
          <w:numId w:val="3"/>
        </w:numPr>
        <w:ind w:left="630" w:hanging="180"/>
        <w:jc w:val="both"/>
        <w:rPr>
          <w:b/>
          <w:bCs/>
        </w:rPr>
      </w:pPr>
      <w:r>
        <w:t>CB</w:t>
      </w:r>
      <w:r>
        <w:sym w:font="Wingdings" w:char="F0E0"/>
      </w:r>
      <w:r>
        <w:t>CT</w:t>
      </w:r>
      <w:r>
        <w:sym w:font="Wingdings" w:char="F0E0"/>
      </w:r>
      <w:r w:rsidR="00C711E3">
        <w:t>CD</w:t>
      </w:r>
      <w:r>
        <w:t xml:space="preserve"> This is called as </w:t>
      </w:r>
      <w:r w:rsidRPr="00955821">
        <w:rPr>
          <w:b/>
          <w:bCs/>
        </w:rPr>
        <w:t>Continuous Integration</w:t>
      </w:r>
      <w:r>
        <w:t xml:space="preserve"> and it is achieved by using continuous integration server called as </w:t>
      </w:r>
      <w:r w:rsidRPr="005015E8">
        <w:rPr>
          <w:b/>
          <w:bCs/>
        </w:rPr>
        <w:t>Jenkins</w:t>
      </w:r>
      <w:r>
        <w:rPr>
          <w:b/>
          <w:bCs/>
        </w:rPr>
        <w:t>.</w:t>
      </w:r>
    </w:p>
    <w:p w14:paraId="07645207" w14:textId="77777777" w:rsidR="000F4122" w:rsidRPr="000F4122" w:rsidRDefault="000F4122" w:rsidP="000F4122">
      <w:pPr>
        <w:pStyle w:val="ListParagraph"/>
        <w:rPr>
          <w:b/>
          <w:bCs/>
        </w:rPr>
      </w:pPr>
    </w:p>
    <w:p w14:paraId="11F1E17E" w14:textId="6060F850" w:rsidR="000F4122" w:rsidRPr="000F4122" w:rsidRDefault="000F4122" w:rsidP="005015E8">
      <w:pPr>
        <w:pStyle w:val="ListParagraph"/>
        <w:numPr>
          <w:ilvl w:val="0"/>
          <w:numId w:val="3"/>
        </w:numPr>
        <w:ind w:left="630" w:hanging="180"/>
        <w:jc w:val="both"/>
        <w:rPr>
          <w:b/>
          <w:bCs/>
        </w:rPr>
      </w:pPr>
      <w:r>
        <w:t xml:space="preserve">Agile consist of continuous </w:t>
      </w:r>
      <w:r w:rsidR="00DC4719">
        <w:t>development (</w:t>
      </w:r>
      <w:r>
        <w:t xml:space="preserve">CD), continuous </w:t>
      </w:r>
      <w:proofErr w:type="gramStart"/>
      <w:r>
        <w:t>Build(</w:t>
      </w:r>
      <w:proofErr w:type="gramEnd"/>
      <w:r>
        <w:t>CB), continuous Testing(CT) but there is no point of continuous deployment.</w:t>
      </w:r>
    </w:p>
    <w:p w14:paraId="6283438F" w14:textId="77777777" w:rsidR="000F4122" w:rsidRPr="000F4122" w:rsidRDefault="000F4122" w:rsidP="000F4122">
      <w:pPr>
        <w:pStyle w:val="ListParagraph"/>
        <w:rPr>
          <w:b/>
          <w:bCs/>
        </w:rPr>
      </w:pPr>
    </w:p>
    <w:p w14:paraId="30204EFE" w14:textId="77777777" w:rsidR="000F4122" w:rsidRDefault="000F4122" w:rsidP="000F4122">
      <w:pPr>
        <w:pStyle w:val="ListParagraph"/>
        <w:ind w:left="630"/>
        <w:jc w:val="both"/>
        <w:rPr>
          <w:b/>
          <w:bCs/>
        </w:rPr>
      </w:pPr>
    </w:p>
    <w:p w14:paraId="0044A0A8" w14:textId="77777777" w:rsidR="005015E8" w:rsidRPr="005015E8" w:rsidRDefault="005015E8" w:rsidP="005015E8">
      <w:pPr>
        <w:pStyle w:val="ListParagraph"/>
        <w:rPr>
          <w:b/>
          <w:bCs/>
        </w:rPr>
      </w:pPr>
    </w:p>
    <w:p w14:paraId="53CB793D" w14:textId="77777777" w:rsidR="00C26D5A" w:rsidRDefault="005015E8" w:rsidP="006D6D8B">
      <w:pPr>
        <w:pStyle w:val="ListParagraph"/>
        <w:ind w:left="630" w:firstLine="630"/>
        <w:jc w:val="both"/>
        <w:rPr>
          <w:b/>
          <w:bCs/>
          <w:u w:val="single"/>
        </w:rPr>
      </w:pPr>
      <w:r>
        <w:rPr>
          <w:noProof/>
        </w:rPr>
        <w:drawing>
          <wp:inline distT="0" distB="0" distL="0" distR="0" wp14:anchorId="51D7D9D7" wp14:editId="06DABF72">
            <wp:extent cx="3133082" cy="15524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80736" cy="1576095"/>
                    </a:xfrm>
                    <a:prstGeom prst="rect">
                      <a:avLst/>
                    </a:prstGeom>
                  </pic:spPr>
                </pic:pic>
              </a:graphicData>
            </a:graphic>
          </wp:inline>
        </w:drawing>
      </w:r>
    </w:p>
    <w:p w14:paraId="5279F1C5" w14:textId="0396D0A1" w:rsidR="00C26D5A" w:rsidRDefault="00C26D5A" w:rsidP="00C26D5A">
      <w:pPr>
        <w:pStyle w:val="ListParagraph"/>
        <w:ind w:left="630"/>
        <w:jc w:val="both"/>
        <w:rPr>
          <w:b/>
          <w:bCs/>
          <w:u w:val="single"/>
        </w:rPr>
      </w:pPr>
    </w:p>
    <w:p w14:paraId="2A61A75E" w14:textId="77777777" w:rsidR="00437D82" w:rsidRDefault="00437D82" w:rsidP="00C26D5A">
      <w:pPr>
        <w:pStyle w:val="ListParagraph"/>
        <w:ind w:left="630"/>
        <w:jc w:val="both"/>
        <w:rPr>
          <w:b/>
          <w:bCs/>
          <w:u w:val="single"/>
        </w:rPr>
      </w:pPr>
    </w:p>
    <w:p w14:paraId="7CECD15E" w14:textId="23E9EDD0" w:rsidR="00997547" w:rsidRDefault="00997547" w:rsidP="00997547">
      <w:pPr>
        <w:pStyle w:val="ListParagraph"/>
        <w:numPr>
          <w:ilvl w:val="0"/>
          <w:numId w:val="1"/>
        </w:numPr>
        <w:jc w:val="both"/>
        <w:rPr>
          <w:b/>
          <w:bCs/>
          <w:u w:val="single"/>
        </w:rPr>
      </w:pPr>
      <w:r>
        <w:rPr>
          <w:b/>
          <w:bCs/>
          <w:u w:val="single"/>
        </w:rPr>
        <w:t>What is continuous Integration</w:t>
      </w:r>
    </w:p>
    <w:p w14:paraId="6054FB7C" w14:textId="77777777" w:rsidR="00997547" w:rsidRDefault="00997547" w:rsidP="00997547">
      <w:pPr>
        <w:pStyle w:val="ListParagraph"/>
        <w:jc w:val="both"/>
        <w:rPr>
          <w:b/>
          <w:bCs/>
          <w:u w:val="single"/>
        </w:rPr>
      </w:pPr>
    </w:p>
    <w:p w14:paraId="3392CD06" w14:textId="7E2D8E2B" w:rsidR="00437D82" w:rsidRPr="005A630B" w:rsidRDefault="00437D82" w:rsidP="006D6D8B">
      <w:pPr>
        <w:pStyle w:val="ListParagraph"/>
        <w:ind w:firstLine="450"/>
        <w:jc w:val="both"/>
        <w:rPr>
          <w:b/>
          <w:bCs/>
          <w:u w:val="single"/>
        </w:rPr>
      </w:pPr>
      <w:r w:rsidRPr="00437D82">
        <w:rPr>
          <w:noProof/>
        </w:rPr>
        <w:lastRenderedPageBreak/>
        <w:drawing>
          <wp:inline distT="0" distB="0" distL="0" distR="0" wp14:anchorId="424C421E" wp14:editId="68CE0178">
            <wp:extent cx="3117569" cy="1880006"/>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8844" cy="1916957"/>
                    </a:xfrm>
                    <a:prstGeom prst="rect">
                      <a:avLst/>
                    </a:prstGeom>
                  </pic:spPr>
                </pic:pic>
              </a:graphicData>
            </a:graphic>
          </wp:inline>
        </w:drawing>
      </w:r>
    </w:p>
    <w:p w14:paraId="55CC1168" w14:textId="77777777" w:rsidR="005A630B" w:rsidRDefault="005A630B" w:rsidP="00C26D5A">
      <w:pPr>
        <w:pStyle w:val="ListParagraph"/>
        <w:ind w:left="630"/>
        <w:jc w:val="both"/>
        <w:rPr>
          <w:b/>
          <w:bCs/>
          <w:u w:val="single"/>
        </w:rPr>
      </w:pPr>
    </w:p>
    <w:p w14:paraId="618593C2" w14:textId="77777777" w:rsidR="005A630B" w:rsidRDefault="005A630B" w:rsidP="00C26D5A">
      <w:pPr>
        <w:pStyle w:val="ListParagraph"/>
        <w:ind w:left="630"/>
        <w:jc w:val="both"/>
        <w:rPr>
          <w:b/>
          <w:bCs/>
          <w:u w:val="single"/>
        </w:rPr>
      </w:pPr>
    </w:p>
    <w:p w14:paraId="140FDF0F" w14:textId="77777777" w:rsidR="005A630B" w:rsidRDefault="005A630B" w:rsidP="005A630B">
      <w:pPr>
        <w:pStyle w:val="ListParagraph"/>
        <w:jc w:val="both"/>
        <w:rPr>
          <w:b/>
          <w:bCs/>
          <w:u w:val="single"/>
        </w:rPr>
      </w:pPr>
    </w:p>
    <w:p w14:paraId="32332DED" w14:textId="457C54A5" w:rsidR="005A630B" w:rsidRDefault="005A630B" w:rsidP="006D6D8B">
      <w:pPr>
        <w:pStyle w:val="ListParagraph"/>
        <w:numPr>
          <w:ilvl w:val="0"/>
          <w:numId w:val="1"/>
        </w:numPr>
        <w:jc w:val="both"/>
        <w:rPr>
          <w:b/>
          <w:bCs/>
          <w:u w:val="single"/>
        </w:rPr>
      </w:pPr>
      <w:r>
        <w:rPr>
          <w:b/>
          <w:bCs/>
          <w:u w:val="single"/>
        </w:rPr>
        <w:t xml:space="preserve">Differences between traditional and </w:t>
      </w:r>
      <w:proofErr w:type="spellStart"/>
      <w:r>
        <w:rPr>
          <w:b/>
          <w:bCs/>
          <w:u w:val="single"/>
        </w:rPr>
        <w:t>continuos</w:t>
      </w:r>
      <w:proofErr w:type="spellEnd"/>
      <w:r>
        <w:rPr>
          <w:b/>
          <w:bCs/>
          <w:u w:val="single"/>
        </w:rPr>
        <w:t xml:space="preserve"> integration.</w:t>
      </w:r>
    </w:p>
    <w:p w14:paraId="4DC81947" w14:textId="77777777" w:rsidR="006D6D8B" w:rsidRPr="006D6D8B" w:rsidRDefault="006D6D8B" w:rsidP="006D6D8B">
      <w:pPr>
        <w:pStyle w:val="ListParagraph"/>
        <w:jc w:val="both"/>
        <w:rPr>
          <w:b/>
          <w:bCs/>
          <w:u w:val="single"/>
        </w:rPr>
      </w:pPr>
    </w:p>
    <w:p w14:paraId="5DA4A82A" w14:textId="5B965B23" w:rsidR="00C26D5A" w:rsidRDefault="00437D82" w:rsidP="006D6D8B">
      <w:pPr>
        <w:pStyle w:val="ListParagraph"/>
        <w:ind w:left="630" w:firstLine="540"/>
        <w:jc w:val="both"/>
        <w:rPr>
          <w:b/>
          <w:bCs/>
          <w:u w:val="single"/>
        </w:rPr>
      </w:pPr>
      <w:r>
        <w:rPr>
          <w:noProof/>
        </w:rPr>
        <w:drawing>
          <wp:inline distT="0" distB="0" distL="0" distR="0" wp14:anchorId="72FF6E45" wp14:editId="4AE4C592">
            <wp:extent cx="3360006" cy="1847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9360" cy="1885991"/>
                    </a:xfrm>
                    <a:prstGeom prst="rect">
                      <a:avLst/>
                    </a:prstGeom>
                  </pic:spPr>
                </pic:pic>
              </a:graphicData>
            </a:graphic>
          </wp:inline>
        </w:drawing>
      </w:r>
    </w:p>
    <w:p w14:paraId="38AD346A" w14:textId="3740A35B" w:rsidR="00C26D5A" w:rsidRDefault="00C26D5A" w:rsidP="00C26D5A">
      <w:pPr>
        <w:pStyle w:val="ListParagraph"/>
        <w:ind w:left="630"/>
        <w:jc w:val="both"/>
        <w:rPr>
          <w:b/>
          <w:bCs/>
          <w:u w:val="single"/>
        </w:rPr>
      </w:pPr>
    </w:p>
    <w:p w14:paraId="0D4D151C" w14:textId="314D879A" w:rsidR="00386405" w:rsidRDefault="00386405" w:rsidP="00386405">
      <w:pPr>
        <w:pStyle w:val="ListParagraph"/>
        <w:numPr>
          <w:ilvl w:val="0"/>
          <w:numId w:val="3"/>
        </w:numPr>
        <w:ind w:left="630" w:hanging="180"/>
        <w:jc w:val="both"/>
      </w:pPr>
      <w:r w:rsidRPr="005A630B">
        <w:t>In traditional integration time gap between the integration or release</w:t>
      </w:r>
      <w:r>
        <w:t>s</w:t>
      </w:r>
      <w:r w:rsidRPr="005A630B">
        <w:t xml:space="preserve"> </w:t>
      </w:r>
      <w:r>
        <w:t>are</w:t>
      </w:r>
      <w:r w:rsidRPr="005A630B">
        <w:t xml:space="preserve"> </w:t>
      </w:r>
      <w:r w:rsidR="00D8050E">
        <w:t>`</w:t>
      </w:r>
      <w:r w:rsidRPr="005A630B">
        <w:t xml:space="preserve">more, whereas in the continuous integration the time gap is very </w:t>
      </w:r>
      <w:r w:rsidR="005A630B" w:rsidRPr="005A630B">
        <w:t>less,</w:t>
      </w:r>
      <w:r w:rsidRPr="005A630B">
        <w:t xml:space="preserve"> and the integration is frequent.</w:t>
      </w:r>
      <w:del w:id="0" w:author="Kumar, Lakhichandra" w:date="2020-06-13T22:37:00Z">
        <w:r w:rsidRPr="005A630B" w:rsidDel="00386405">
          <w:delText xml:space="preserve"> </w:delText>
        </w:r>
      </w:del>
    </w:p>
    <w:p w14:paraId="5C314336" w14:textId="4B179CAE" w:rsidR="005A630B" w:rsidRPr="005A630B" w:rsidRDefault="005A630B" w:rsidP="005A630B">
      <w:pPr>
        <w:pStyle w:val="ListParagraph"/>
        <w:numPr>
          <w:ilvl w:val="0"/>
          <w:numId w:val="3"/>
        </w:numPr>
        <w:ind w:left="630" w:hanging="180"/>
        <w:jc w:val="both"/>
        <w:rPr>
          <w:b/>
          <w:bCs/>
          <w:u w:val="single"/>
        </w:rPr>
      </w:pPr>
      <w:r w:rsidRPr="00386405">
        <w:t xml:space="preserve">By using Continuous integration identifying the bug become faster, quality to product </w:t>
      </w:r>
      <w:r>
        <w:t>can obtain.</w:t>
      </w:r>
    </w:p>
    <w:p w14:paraId="63E2912E" w14:textId="77777777" w:rsidR="005A630B" w:rsidRPr="005A630B" w:rsidRDefault="005A630B" w:rsidP="005A630B">
      <w:pPr>
        <w:pStyle w:val="ListParagraph"/>
        <w:ind w:left="630"/>
        <w:jc w:val="both"/>
        <w:rPr>
          <w:b/>
          <w:bCs/>
          <w:u w:val="single"/>
        </w:rPr>
      </w:pPr>
    </w:p>
    <w:p w14:paraId="004ED7B8" w14:textId="03AC55E8" w:rsidR="005A630B" w:rsidRDefault="005A630B" w:rsidP="005A630B">
      <w:pPr>
        <w:pStyle w:val="ListParagraph"/>
        <w:numPr>
          <w:ilvl w:val="0"/>
          <w:numId w:val="1"/>
        </w:numPr>
        <w:jc w:val="both"/>
        <w:rPr>
          <w:b/>
          <w:bCs/>
          <w:u w:val="single"/>
        </w:rPr>
      </w:pPr>
      <w:r>
        <w:rPr>
          <w:b/>
          <w:bCs/>
          <w:u w:val="single"/>
        </w:rPr>
        <w:t>Importance of continuous integration</w:t>
      </w:r>
    </w:p>
    <w:p w14:paraId="5514EC03" w14:textId="56F6F752" w:rsidR="005A630B" w:rsidRDefault="005A630B" w:rsidP="006D6D8B">
      <w:pPr>
        <w:ind w:left="360" w:firstLine="810"/>
        <w:jc w:val="both"/>
        <w:rPr>
          <w:b/>
          <w:bCs/>
          <w:u w:val="single"/>
        </w:rPr>
      </w:pPr>
      <w:r>
        <w:rPr>
          <w:noProof/>
        </w:rPr>
        <w:drawing>
          <wp:inline distT="0" distB="0" distL="0" distR="0" wp14:anchorId="39E2DF14" wp14:editId="66CA0134">
            <wp:extent cx="3432448"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162" cy="1616949"/>
                    </a:xfrm>
                    <a:prstGeom prst="rect">
                      <a:avLst/>
                    </a:prstGeom>
                  </pic:spPr>
                </pic:pic>
              </a:graphicData>
            </a:graphic>
          </wp:inline>
        </w:drawing>
      </w:r>
    </w:p>
    <w:p w14:paraId="531807E9" w14:textId="10DCD4AE" w:rsidR="006D6D8B" w:rsidRDefault="006D6D8B" w:rsidP="006D6D8B">
      <w:pPr>
        <w:pStyle w:val="ListParagraph"/>
        <w:numPr>
          <w:ilvl w:val="0"/>
          <w:numId w:val="1"/>
        </w:numPr>
        <w:jc w:val="both"/>
        <w:rPr>
          <w:b/>
          <w:bCs/>
          <w:u w:val="single"/>
        </w:rPr>
      </w:pPr>
      <w:r>
        <w:rPr>
          <w:b/>
          <w:bCs/>
          <w:u w:val="single"/>
        </w:rPr>
        <w:t>Popular Continuous Integration tools</w:t>
      </w:r>
    </w:p>
    <w:p w14:paraId="02D7C1B3" w14:textId="2D0D4226" w:rsidR="006D6D8B" w:rsidRPr="006D6D8B" w:rsidRDefault="006D6D8B" w:rsidP="006D6D8B">
      <w:pPr>
        <w:ind w:firstLine="1260"/>
        <w:jc w:val="both"/>
        <w:rPr>
          <w:b/>
          <w:bCs/>
          <w:u w:val="single"/>
        </w:rPr>
      </w:pPr>
      <w:r>
        <w:rPr>
          <w:noProof/>
        </w:rPr>
        <w:lastRenderedPageBreak/>
        <w:drawing>
          <wp:inline distT="0" distB="0" distL="0" distR="0" wp14:anchorId="70AF76A8" wp14:editId="1BE6F757">
            <wp:extent cx="3305292" cy="1581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2920" cy="1628045"/>
                    </a:xfrm>
                    <a:prstGeom prst="rect">
                      <a:avLst/>
                    </a:prstGeom>
                  </pic:spPr>
                </pic:pic>
              </a:graphicData>
            </a:graphic>
          </wp:inline>
        </w:drawing>
      </w:r>
    </w:p>
    <w:p w14:paraId="52B25B5A" w14:textId="77777777" w:rsidR="002633AB" w:rsidRPr="005A630B" w:rsidRDefault="006D6D8B" w:rsidP="002633AB">
      <w:pPr>
        <w:pStyle w:val="ListParagraph"/>
        <w:numPr>
          <w:ilvl w:val="0"/>
          <w:numId w:val="11"/>
        </w:numPr>
        <w:ind w:left="540"/>
        <w:jc w:val="both"/>
        <w:rPr>
          <w:b/>
          <w:bCs/>
          <w:u w:val="single"/>
        </w:rPr>
      </w:pPr>
      <w:r>
        <w:rPr>
          <w:b/>
          <w:bCs/>
          <w:u w:val="single"/>
        </w:rPr>
        <w:t xml:space="preserve"> </w:t>
      </w:r>
      <w:r w:rsidR="002633AB" w:rsidRPr="00997547">
        <w:rPr>
          <w:b/>
          <w:bCs/>
          <w:u w:val="single"/>
        </w:rPr>
        <w:t>What is Jenkins?</w:t>
      </w:r>
    </w:p>
    <w:p w14:paraId="1F67780B" w14:textId="77777777" w:rsidR="002633AB" w:rsidRPr="00D51F71" w:rsidRDefault="002633AB" w:rsidP="002633AB">
      <w:pPr>
        <w:pStyle w:val="ListParagraph"/>
        <w:numPr>
          <w:ilvl w:val="0"/>
          <w:numId w:val="3"/>
        </w:numPr>
        <w:ind w:left="630" w:hanging="180"/>
        <w:jc w:val="both"/>
      </w:pPr>
      <w:r w:rsidRPr="00D51F71">
        <w:t xml:space="preserve">Jenkins is developed using </w:t>
      </w:r>
      <w:r>
        <w:t>J</w:t>
      </w:r>
      <w:r w:rsidRPr="00D51F71">
        <w:t>ava,</w:t>
      </w:r>
      <w:r>
        <w:t xml:space="preserve"> its java application, which is deployed on some application server,</w:t>
      </w:r>
      <w:r w:rsidRPr="00D51F71">
        <w:t xml:space="preserve"> but it won’t restrict to work with any technology.</w:t>
      </w:r>
    </w:p>
    <w:p w14:paraId="5F750A7F" w14:textId="77777777" w:rsidR="002633AB" w:rsidRDefault="002633AB" w:rsidP="002633AB">
      <w:pPr>
        <w:pStyle w:val="ListParagraph"/>
        <w:numPr>
          <w:ilvl w:val="0"/>
          <w:numId w:val="3"/>
        </w:numPr>
        <w:ind w:left="630" w:hanging="180"/>
        <w:jc w:val="both"/>
      </w:pPr>
      <w:r>
        <w:t xml:space="preserve">Jenkins is a continuous integration server which manages and control processes such as plan, build, test, deploy, operate and monitor in </w:t>
      </w:r>
      <w:proofErr w:type="spellStart"/>
      <w:r>
        <w:t>Devops</w:t>
      </w:r>
      <w:proofErr w:type="spellEnd"/>
      <w:r>
        <w:t xml:space="preserve"> Environment.</w:t>
      </w:r>
    </w:p>
    <w:p w14:paraId="28209570" w14:textId="77777777" w:rsidR="002633AB" w:rsidRDefault="002633AB" w:rsidP="002633AB">
      <w:pPr>
        <w:pStyle w:val="ListParagraph"/>
        <w:numPr>
          <w:ilvl w:val="0"/>
          <w:numId w:val="3"/>
        </w:numPr>
        <w:ind w:left="630" w:hanging="180"/>
        <w:jc w:val="both"/>
      </w:pPr>
      <w:r>
        <w:t xml:space="preserve">Jenkins is open source, plugin-based tool (for any functionality plugin is there </w:t>
      </w:r>
      <w:proofErr w:type="spellStart"/>
      <w:r>
        <w:t>e.g</w:t>
      </w:r>
      <w:proofErr w:type="spellEnd"/>
      <w:r>
        <w:t xml:space="preserve"> git, docker, log, notification, maven etc.)</w:t>
      </w:r>
    </w:p>
    <w:p w14:paraId="0511A15D" w14:textId="77777777" w:rsidR="002633AB" w:rsidRDefault="002633AB" w:rsidP="002633AB">
      <w:pPr>
        <w:pStyle w:val="ListParagraph"/>
        <w:numPr>
          <w:ilvl w:val="0"/>
          <w:numId w:val="3"/>
        </w:numPr>
        <w:ind w:left="630" w:hanging="180"/>
        <w:jc w:val="both"/>
      </w:pPr>
      <w:r>
        <w:t>Jenkins is called as the heart of CI/CD pipeline. It is also called as orchestrator.</w:t>
      </w:r>
    </w:p>
    <w:p w14:paraId="10681EB1" w14:textId="77777777" w:rsidR="002633AB" w:rsidRDefault="002633AB" w:rsidP="002633AB">
      <w:pPr>
        <w:pStyle w:val="ListParagraph"/>
        <w:numPr>
          <w:ilvl w:val="0"/>
          <w:numId w:val="3"/>
        </w:numPr>
        <w:ind w:left="630" w:hanging="180"/>
        <w:jc w:val="both"/>
      </w:pPr>
      <w:r>
        <w:t>Jenkins act as a manager which manages the different jobs. (like start job, scheduling jobs, managing job etc.)</w:t>
      </w:r>
    </w:p>
    <w:p w14:paraId="056E1EBB" w14:textId="496DEC55" w:rsidR="002633AB" w:rsidRDefault="002633AB" w:rsidP="002633AB">
      <w:pPr>
        <w:pStyle w:val="ListParagraph"/>
        <w:numPr>
          <w:ilvl w:val="0"/>
          <w:numId w:val="3"/>
        </w:numPr>
        <w:ind w:left="630" w:hanging="180"/>
        <w:jc w:val="both"/>
      </w:pPr>
      <w:r>
        <w:t xml:space="preserve">It just uses some tools to perform the jobs like in CI/CD pipeline for Continuous Build (it uses Maven) for continuous </w:t>
      </w:r>
      <w:r w:rsidR="00A41B4C">
        <w:t>testing (</w:t>
      </w:r>
      <w:r>
        <w:t>it uses selenium) for another job it uses respective tools.</w:t>
      </w:r>
    </w:p>
    <w:p w14:paraId="6C9DA8C6" w14:textId="77777777" w:rsidR="002633AB" w:rsidRDefault="002633AB" w:rsidP="002633AB">
      <w:pPr>
        <w:pStyle w:val="ListParagraph"/>
        <w:numPr>
          <w:ilvl w:val="0"/>
          <w:numId w:val="3"/>
        </w:numPr>
        <w:ind w:left="630" w:hanging="180"/>
        <w:jc w:val="both"/>
      </w:pPr>
      <w:r>
        <w:t>Jenkins, we use to automate the process like how we do from server (mvn compile) in local manually but the same we can automate by using Jenkins by creating a compile job.</w:t>
      </w:r>
    </w:p>
    <w:p w14:paraId="1CA587D7" w14:textId="4FD80FA9" w:rsidR="00997547" w:rsidRPr="002633AB" w:rsidRDefault="002633AB" w:rsidP="002633AB">
      <w:pPr>
        <w:pStyle w:val="ListParagraph"/>
        <w:tabs>
          <w:tab w:val="left" w:pos="1080"/>
        </w:tabs>
        <w:ind w:left="1260" w:hanging="360"/>
        <w:jc w:val="both"/>
      </w:pPr>
      <w:r>
        <w:rPr>
          <w:noProof/>
        </w:rPr>
        <w:drawing>
          <wp:inline distT="0" distB="0" distL="0" distR="0" wp14:anchorId="5C99254E" wp14:editId="7A390A9B">
            <wp:extent cx="4600575" cy="2505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0575" cy="2505075"/>
                    </a:xfrm>
                    <a:prstGeom prst="rect">
                      <a:avLst/>
                    </a:prstGeom>
                  </pic:spPr>
                </pic:pic>
              </a:graphicData>
            </a:graphic>
          </wp:inline>
        </w:drawing>
      </w:r>
    </w:p>
    <w:p w14:paraId="1093E855" w14:textId="77777777" w:rsidR="00997547" w:rsidRDefault="00997547" w:rsidP="00C26D5A">
      <w:pPr>
        <w:pStyle w:val="ListParagraph"/>
        <w:ind w:left="630"/>
        <w:jc w:val="both"/>
        <w:rPr>
          <w:b/>
          <w:bCs/>
          <w:u w:val="single"/>
        </w:rPr>
      </w:pPr>
    </w:p>
    <w:p w14:paraId="6558568B" w14:textId="52E0022F" w:rsidR="00C26D5A" w:rsidRDefault="00C26D5A" w:rsidP="00C26D5A">
      <w:pPr>
        <w:pStyle w:val="ListParagraph"/>
        <w:numPr>
          <w:ilvl w:val="0"/>
          <w:numId w:val="1"/>
        </w:numPr>
        <w:jc w:val="both"/>
        <w:rPr>
          <w:noProof/>
        </w:rPr>
      </w:pPr>
      <w:r w:rsidRPr="00C26D5A">
        <w:rPr>
          <w:b/>
          <w:bCs/>
          <w:u w:val="single"/>
        </w:rPr>
        <w:t xml:space="preserve">Why Jenkins in </w:t>
      </w:r>
      <w:proofErr w:type="gramStart"/>
      <w:r w:rsidRPr="00C26D5A">
        <w:rPr>
          <w:b/>
          <w:bCs/>
          <w:u w:val="single"/>
        </w:rPr>
        <w:t>demand ?</w:t>
      </w:r>
      <w:proofErr w:type="gramEnd"/>
      <w:r w:rsidRPr="00C26D5A">
        <w:rPr>
          <w:noProof/>
        </w:rPr>
        <w:t xml:space="preserve"> </w:t>
      </w:r>
    </w:p>
    <w:p w14:paraId="6CCF30B6" w14:textId="77777777" w:rsidR="00C26D5A" w:rsidRDefault="00C26D5A" w:rsidP="00C26D5A">
      <w:pPr>
        <w:pStyle w:val="ListParagraph"/>
        <w:ind w:left="630"/>
        <w:jc w:val="both"/>
        <w:rPr>
          <w:noProof/>
        </w:rPr>
      </w:pPr>
    </w:p>
    <w:p w14:paraId="19CBBEE3" w14:textId="58AB770F" w:rsidR="00C26D5A" w:rsidRDefault="00C26D5A" w:rsidP="00C26D5A">
      <w:pPr>
        <w:pStyle w:val="ListParagraph"/>
        <w:ind w:left="630"/>
        <w:jc w:val="both"/>
        <w:rPr>
          <w:b/>
          <w:bCs/>
          <w:u w:val="single"/>
        </w:rPr>
      </w:pPr>
      <w:r>
        <w:rPr>
          <w:noProof/>
        </w:rPr>
        <w:lastRenderedPageBreak/>
        <w:drawing>
          <wp:inline distT="0" distB="0" distL="0" distR="0" wp14:anchorId="12D98D5E" wp14:editId="71F912DA">
            <wp:extent cx="3264869" cy="15452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697" cy="1582541"/>
                    </a:xfrm>
                    <a:prstGeom prst="rect">
                      <a:avLst/>
                    </a:prstGeom>
                  </pic:spPr>
                </pic:pic>
              </a:graphicData>
            </a:graphic>
          </wp:inline>
        </w:drawing>
      </w:r>
    </w:p>
    <w:p w14:paraId="4503551D" w14:textId="361F262C" w:rsidR="00C26D5A" w:rsidRDefault="00C26D5A" w:rsidP="00C26D5A">
      <w:pPr>
        <w:pStyle w:val="ListParagraph"/>
        <w:ind w:left="630"/>
        <w:jc w:val="both"/>
        <w:rPr>
          <w:b/>
          <w:bCs/>
          <w:u w:val="single"/>
        </w:rPr>
      </w:pPr>
    </w:p>
    <w:p w14:paraId="6408357B" w14:textId="2248A43D" w:rsidR="00C26D5A" w:rsidRDefault="00C26D5A" w:rsidP="00C711E3">
      <w:pPr>
        <w:pStyle w:val="ListParagraph"/>
        <w:numPr>
          <w:ilvl w:val="0"/>
          <w:numId w:val="1"/>
        </w:numPr>
        <w:jc w:val="both"/>
        <w:rPr>
          <w:b/>
          <w:bCs/>
          <w:u w:val="single"/>
        </w:rPr>
      </w:pPr>
      <w:r>
        <w:rPr>
          <w:b/>
          <w:bCs/>
          <w:u w:val="single"/>
        </w:rPr>
        <w:t>Featur</w:t>
      </w:r>
      <w:r w:rsidR="00C711E3">
        <w:rPr>
          <w:b/>
          <w:bCs/>
          <w:u w:val="single"/>
        </w:rPr>
        <w:t>es of Jenkins</w:t>
      </w:r>
    </w:p>
    <w:p w14:paraId="57D18A6E" w14:textId="77777777" w:rsidR="00C711E3" w:rsidRDefault="00C711E3" w:rsidP="00C711E3">
      <w:pPr>
        <w:pStyle w:val="ListParagraph"/>
        <w:jc w:val="both"/>
        <w:rPr>
          <w:b/>
          <w:bCs/>
          <w:u w:val="single"/>
        </w:rPr>
      </w:pPr>
    </w:p>
    <w:p w14:paraId="27555D2C" w14:textId="5039711F" w:rsidR="00C711E3" w:rsidRDefault="00C711E3" w:rsidP="00C711E3">
      <w:pPr>
        <w:pStyle w:val="ListParagraph"/>
        <w:jc w:val="both"/>
        <w:rPr>
          <w:b/>
          <w:bCs/>
          <w:u w:val="single"/>
        </w:rPr>
      </w:pPr>
      <w:r>
        <w:rPr>
          <w:noProof/>
        </w:rPr>
        <w:drawing>
          <wp:inline distT="0" distB="0" distL="0" distR="0" wp14:anchorId="643DB896" wp14:editId="18E84917">
            <wp:extent cx="3072947" cy="12370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6484" cy="1250559"/>
                    </a:xfrm>
                    <a:prstGeom prst="rect">
                      <a:avLst/>
                    </a:prstGeom>
                  </pic:spPr>
                </pic:pic>
              </a:graphicData>
            </a:graphic>
          </wp:inline>
        </w:drawing>
      </w:r>
    </w:p>
    <w:p w14:paraId="46B58881" w14:textId="515AEE98" w:rsidR="00C711E3" w:rsidRDefault="00C711E3" w:rsidP="00C711E3">
      <w:pPr>
        <w:pStyle w:val="ListParagraph"/>
        <w:numPr>
          <w:ilvl w:val="0"/>
          <w:numId w:val="1"/>
        </w:numPr>
        <w:jc w:val="both"/>
        <w:rPr>
          <w:b/>
          <w:bCs/>
          <w:u w:val="single"/>
        </w:rPr>
      </w:pPr>
      <w:r>
        <w:rPr>
          <w:b/>
          <w:bCs/>
          <w:u w:val="single"/>
        </w:rPr>
        <w:t xml:space="preserve">Role of Jenkins in </w:t>
      </w:r>
      <w:proofErr w:type="spellStart"/>
      <w:r>
        <w:rPr>
          <w:b/>
          <w:bCs/>
          <w:u w:val="single"/>
        </w:rPr>
        <w:t>Devops</w:t>
      </w:r>
      <w:proofErr w:type="spellEnd"/>
    </w:p>
    <w:p w14:paraId="2880290B" w14:textId="57B34D15" w:rsidR="00C711E3" w:rsidRDefault="00C711E3" w:rsidP="00C711E3">
      <w:pPr>
        <w:pStyle w:val="ListParagraph"/>
        <w:jc w:val="both"/>
        <w:rPr>
          <w:b/>
          <w:bCs/>
          <w:u w:val="single"/>
        </w:rPr>
      </w:pPr>
    </w:p>
    <w:p w14:paraId="14A1006A" w14:textId="780AB427" w:rsidR="00C711E3" w:rsidRDefault="00C711E3" w:rsidP="00C711E3">
      <w:pPr>
        <w:pStyle w:val="ListParagraph"/>
        <w:jc w:val="both"/>
        <w:rPr>
          <w:b/>
          <w:bCs/>
          <w:u w:val="single"/>
        </w:rPr>
      </w:pPr>
      <w:r>
        <w:rPr>
          <w:noProof/>
        </w:rPr>
        <w:drawing>
          <wp:inline distT="0" distB="0" distL="0" distR="0" wp14:anchorId="677E51D1" wp14:editId="6EED053B">
            <wp:extent cx="4181589" cy="193041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3198" cy="1958852"/>
                    </a:xfrm>
                    <a:prstGeom prst="rect">
                      <a:avLst/>
                    </a:prstGeom>
                  </pic:spPr>
                </pic:pic>
              </a:graphicData>
            </a:graphic>
          </wp:inline>
        </w:drawing>
      </w:r>
    </w:p>
    <w:p w14:paraId="4DAE26CA" w14:textId="2D12FF81" w:rsidR="00497E84" w:rsidRDefault="00497E84" w:rsidP="00C711E3">
      <w:pPr>
        <w:pStyle w:val="ListParagraph"/>
        <w:jc w:val="both"/>
        <w:rPr>
          <w:b/>
          <w:bCs/>
          <w:u w:val="single"/>
        </w:rPr>
      </w:pPr>
    </w:p>
    <w:p w14:paraId="15087373" w14:textId="0A507752" w:rsidR="007B79C3" w:rsidRDefault="00497E84" w:rsidP="007B79C3">
      <w:pPr>
        <w:pStyle w:val="ListParagraph"/>
        <w:numPr>
          <w:ilvl w:val="0"/>
          <w:numId w:val="1"/>
        </w:numPr>
        <w:jc w:val="both"/>
        <w:rPr>
          <w:b/>
          <w:bCs/>
          <w:u w:val="single"/>
        </w:rPr>
      </w:pPr>
      <w:r>
        <w:rPr>
          <w:b/>
          <w:bCs/>
          <w:u w:val="single"/>
        </w:rPr>
        <w:t>Jenkins Installation steps</w:t>
      </w:r>
    </w:p>
    <w:p w14:paraId="4BFE4740" w14:textId="69482C4C" w:rsidR="007B79C3" w:rsidRPr="007B79C3" w:rsidRDefault="007B79C3" w:rsidP="007B79C3">
      <w:pPr>
        <w:pStyle w:val="ListParagraph"/>
        <w:numPr>
          <w:ilvl w:val="0"/>
          <w:numId w:val="16"/>
        </w:numPr>
        <w:jc w:val="both"/>
        <w:rPr>
          <w:b/>
          <w:bCs/>
          <w:color w:val="58595B"/>
        </w:rPr>
      </w:pPr>
      <w:r>
        <w:rPr>
          <w:b/>
          <w:bCs/>
          <w:u w:val="single"/>
        </w:rPr>
        <w:t xml:space="preserve">Update the </w:t>
      </w:r>
      <w:proofErr w:type="gramStart"/>
      <w:r>
        <w:rPr>
          <w:b/>
          <w:bCs/>
          <w:u w:val="single"/>
        </w:rPr>
        <w:t>repository :</w:t>
      </w:r>
      <w:proofErr w:type="gramEnd"/>
      <w:r>
        <w:rPr>
          <w:b/>
          <w:bCs/>
          <w:u w:val="single"/>
        </w:rPr>
        <w:t xml:space="preserve"> </w:t>
      </w:r>
      <w:proofErr w:type="spellStart"/>
      <w:r w:rsidRPr="007B79C3">
        <w:rPr>
          <w:b/>
          <w:bCs/>
          <w:color w:val="58595B"/>
        </w:rPr>
        <w:t>sudo</w:t>
      </w:r>
      <w:proofErr w:type="spellEnd"/>
      <w:r w:rsidRPr="007B79C3">
        <w:rPr>
          <w:b/>
          <w:bCs/>
          <w:color w:val="58595B"/>
        </w:rPr>
        <w:t xml:space="preserve"> apt-get update</w:t>
      </w:r>
    </w:p>
    <w:p w14:paraId="590789E0" w14:textId="0CDE6450" w:rsidR="007B79C3" w:rsidRPr="007B79C3" w:rsidRDefault="006D6D8B" w:rsidP="007B79C3">
      <w:pPr>
        <w:pStyle w:val="ListParagraph"/>
        <w:numPr>
          <w:ilvl w:val="0"/>
          <w:numId w:val="16"/>
        </w:numPr>
        <w:jc w:val="both"/>
        <w:rPr>
          <w:b/>
          <w:bCs/>
          <w:u w:val="single"/>
        </w:rPr>
      </w:pPr>
      <w:r w:rsidRPr="007B79C3">
        <w:rPr>
          <w:b/>
          <w:bCs/>
          <w:u w:val="single"/>
        </w:rPr>
        <w:t xml:space="preserve">Install java </w:t>
      </w:r>
      <w:proofErr w:type="spellStart"/>
      <w:r w:rsidRPr="007B79C3">
        <w:rPr>
          <w:b/>
          <w:bCs/>
          <w:u w:val="single"/>
        </w:rPr>
        <w:t>jdk</w:t>
      </w:r>
      <w:proofErr w:type="spellEnd"/>
      <w:r w:rsidRPr="007B79C3">
        <w:rPr>
          <w:b/>
          <w:bCs/>
          <w:u w:val="single"/>
        </w:rPr>
        <w:t xml:space="preserve"> by </w:t>
      </w:r>
      <w:proofErr w:type="gramStart"/>
      <w:r w:rsidRPr="007B79C3">
        <w:rPr>
          <w:b/>
          <w:bCs/>
          <w:u w:val="single"/>
        </w:rPr>
        <w:t>using</w:t>
      </w:r>
      <w:r w:rsidRPr="007B79C3">
        <w:t xml:space="preserve"> </w:t>
      </w:r>
      <w:r w:rsidR="007B79C3" w:rsidRPr="007B79C3">
        <w:t>:</w:t>
      </w:r>
      <w:proofErr w:type="gramEnd"/>
      <w:r w:rsidR="007B79C3" w:rsidRPr="007B79C3">
        <w:t xml:space="preserve"> </w:t>
      </w:r>
      <w:proofErr w:type="spellStart"/>
      <w:r w:rsidR="007B79C3" w:rsidRPr="007B79C3">
        <w:rPr>
          <w:b/>
          <w:bCs/>
          <w:color w:val="58595B"/>
        </w:rPr>
        <w:t>sudo</w:t>
      </w:r>
      <w:proofErr w:type="spellEnd"/>
      <w:r w:rsidR="007B79C3" w:rsidRPr="007B79C3">
        <w:rPr>
          <w:b/>
          <w:bCs/>
          <w:color w:val="58595B"/>
        </w:rPr>
        <w:t xml:space="preserve"> apt-get install openjdk-8-jdk</w:t>
      </w:r>
    </w:p>
    <w:p w14:paraId="79801452" w14:textId="6361D54F" w:rsidR="007B79C3" w:rsidRPr="007B79C3" w:rsidRDefault="007B79C3" w:rsidP="007B79C3">
      <w:pPr>
        <w:pStyle w:val="ListParagraph"/>
        <w:numPr>
          <w:ilvl w:val="0"/>
          <w:numId w:val="16"/>
        </w:numPr>
        <w:jc w:val="both"/>
        <w:rPr>
          <w:b/>
          <w:bCs/>
          <w:u w:val="single"/>
        </w:rPr>
      </w:pPr>
      <w:r>
        <w:rPr>
          <w:b/>
          <w:bCs/>
          <w:u w:val="single"/>
        </w:rPr>
        <w:t xml:space="preserve">Validate: </w:t>
      </w:r>
      <w:r>
        <w:t xml:space="preserve"> </w:t>
      </w:r>
      <w:r w:rsidRPr="007B79C3">
        <w:rPr>
          <w:b/>
          <w:bCs/>
          <w:color w:val="58595B"/>
        </w:rPr>
        <w:t>Java -version</w:t>
      </w:r>
    </w:p>
    <w:p w14:paraId="3B4131D5" w14:textId="7FE9F96B" w:rsidR="007B79C3" w:rsidRPr="007B79C3" w:rsidRDefault="007B79C3" w:rsidP="007B79C3">
      <w:pPr>
        <w:pStyle w:val="ListParagraph"/>
        <w:numPr>
          <w:ilvl w:val="0"/>
          <w:numId w:val="16"/>
        </w:numPr>
        <w:jc w:val="both"/>
        <w:rPr>
          <w:b/>
          <w:bCs/>
          <w:u w:val="single"/>
        </w:rPr>
      </w:pPr>
      <w:r w:rsidRPr="007B79C3">
        <w:rPr>
          <w:b/>
          <w:bCs/>
          <w:u w:val="single"/>
        </w:rPr>
        <w:t>Check java Home Path:</w:t>
      </w:r>
      <w:r w:rsidRPr="007B79C3">
        <w:rPr>
          <w:b/>
          <w:bCs/>
        </w:rPr>
        <w:t xml:space="preserve"> </w:t>
      </w:r>
      <w:r w:rsidRPr="007B79C3">
        <w:rPr>
          <w:b/>
          <w:bCs/>
          <w:color w:val="58595B"/>
        </w:rPr>
        <w:t xml:space="preserve">which </w:t>
      </w:r>
      <w:proofErr w:type="gramStart"/>
      <w:r w:rsidRPr="007B79C3">
        <w:rPr>
          <w:b/>
          <w:bCs/>
          <w:color w:val="58595B"/>
        </w:rPr>
        <w:t>java</w:t>
      </w:r>
      <w:r>
        <w:rPr>
          <w:b/>
          <w:bCs/>
          <w:color w:val="58595B"/>
        </w:rPr>
        <w:t xml:space="preserve">  output</w:t>
      </w:r>
      <w:proofErr w:type="gramEnd"/>
      <w:r>
        <w:rPr>
          <w:b/>
          <w:bCs/>
          <w:color w:val="58595B"/>
        </w:rPr>
        <w:t xml:space="preserve">: </w:t>
      </w:r>
      <w:proofErr w:type="spellStart"/>
      <w:r>
        <w:rPr>
          <w:b/>
          <w:bCs/>
          <w:color w:val="58595B"/>
        </w:rPr>
        <w:t>usr</w:t>
      </w:r>
      <w:proofErr w:type="spellEnd"/>
      <w:r>
        <w:rPr>
          <w:b/>
          <w:bCs/>
          <w:color w:val="58595B"/>
        </w:rPr>
        <w:t>/bin/java</w:t>
      </w:r>
    </w:p>
    <w:p w14:paraId="4E1268A5" w14:textId="643BC589" w:rsidR="007B79C3" w:rsidRPr="00CA1D96" w:rsidRDefault="007B79C3" w:rsidP="007B79C3">
      <w:pPr>
        <w:pStyle w:val="ListParagraph"/>
        <w:numPr>
          <w:ilvl w:val="0"/>
          <w:numId w:val="16"/>
        </w:numPr>
        <w:jc w:val="both"/>
        <w:rPr>
          <w:b/>
          <w:bCs/>
          <w:u w:val="single"/>
        </w:rPr>
      </w:pPr>
      <w:r>
        <w:rPr>
          <w:b/>
          <w:bCs/>
          <w:u w:val="single"/>
        </w:rPr>
        <w:t>Now set the java home variable:</w:t>
      </w:r>
      <w:r>
        <w:rPr>
          <w:b/>
          <w:bCs/>
        </w:rPr>
        <w:t xml:space="preserve"> vim /</w:t>
      </w:r>
      <w:proofErr w:type="spellStart"/>
      <w:r>
        <w:rPr>
          <w:b/>
          <w:bCs/>
        </w:rPr>
        <w:t>etc</w:t>
      </w:r>
      <w:proofErr w:type="spellEnd"/>
      <w:r>
        <w:rPr>
          <w:b/>
          <w:bCs/>
        </w:rPr>
        <w:t>/profile</w:t>
      </w:r>
    </w:p>
    <w:p w14:paraId="6415F4A1" w14:textId="0A427521" w:rsidR="00CA1D96" w:rsidRPr="00CA1D96" w:rsidRDefault="00CA1D96" w:rsidP="00CA1D96">
      <w:pPr>
        <w:pStyle w:val="ListParagraph"/>
        <w:ind w:left="1440"/>
        <w:jc w:val="both"/>
        <w:rPr>
          <w:b/>
          <w:bCs/>
          <w:u w:val="single"/>
        </w:rPr>
      </w:pPr>
      <w:r>
        <w:rPr>
          <w:noProof/>
        </w:rPr>
        <w:drawing>
          <wp:inline distT="0" distB="0" distL="0" distR="0" wp14:anchorId="32943514" wp14:editId="7AC4FBAE">
            <wp:extent cx="3314700" cy="600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4700" cy="600075"/>
                    </a:xfrm>
                    <a:prstGeom prst="rect">
                      <a:avLst/>
                    </a:prstGeom>
                  </pic:spPr>
                </pic:pic>
              </a:graphicData>
            </a:graphic>
          </wp:inline>
        </w:drawing>
      </w:r>
    </w:p>
    <w:p w14:paraId="5EA98202" w14:textId="5DC51227" w:rsidR="00CA1D96" w:rsidRPr="00CA1D96" w:rsidRDefault="00CA1D96" w:rsidP="007B79C3">
      <w:pPr>
        <w:pStyle w:val="ListParagraph"/>
        <w:numPr>
          <w:ilvl w:val="0"/>
          <w:numId w:val="16"/>
        </w:numPr>
        <w:jc w:val="both"/>
        <w:rPr>
          <w:b/>
          <w:bCs/>
          <w:u w:val="single"/>
        </w:rPr>
      </w:pPr>
      <w:r>
        <w:rPr>
          <w:b/>
          <w:bCs/>
          <w:u w:val="single"/>
        </w:rPr>
        <w:t>To execute the profile file:</w:t>
      </w:r>
      <w:r>
        <w:rPr>
          <w:b/>
          <w:bCs/>
        </w:rPr>
        <w:t xml:space="preserve"> source /</w:t>
      </w:r>
      <w:proofErr w:type="spellStart"/>
      <w:r>
        <w:rPr>
          <w:b/>
          <w:bCs/>
        </w:rPr>
        <w:t>etc</w:t>
      </w:r>
      <w:proofErr w:type="spellEnd"/>
      <w:r>
        <w:rPr>
          <w:b/>
          <w:bCs/>
        </w:rPr>
        <w:t>/profile</w:t>
      </w:r>
    </w:p>
    <w:p w14:paraId="6C564D17" w14:textId="3207B07E" w:rsidR="00CA1D96" w:rsidRPr="00CA1D96" w:rsidRDefault="00CA1D96" w:rsidP="007B79C3">
      <w:pPr>
        <w:pStyle w:val="ListParagraph"/>
        <w:numPr>
          <w:ilvl w:val="0"/>
          <w:numId w:val="16"/>
        </w:numPr>
        <w:jc w:val="both"/>
        <w:rPr>
          <w:b/>
          <w:bCs/>
          <w:u w:val="single"/>
        </w:rPr>
      </w:pPr>
      <w:r>
        <w:rPr>
          <w:b/>
          <w:bCs/>
          <w:u w:val="single"/>
        </w:rPr>
        <w:t xml:space="preserve">Install the </w:t>
      </w:r>
      <w:proofErr w:type="spellStart"/>
      <w:r>
        <w:rPr>
          <w:b/>
          <w:bCs/>
          <w:u w:val="single"/>
        </w:rPr>
        <w:t>wget</w:t>
      </w:r>
      <w:proofErr w:type="spellEnd"/>
      <w:r>
        <w:rPr>
          <w:b/>
          <w:bCs/>
          <w:u w:val="single"/>
        </w:rPr>
        <w:t xml:space="preserve"> </w:t>
      </w:r>
      <w:r w:rsidR="00E81C82">
        <w:rPr>
          <w:b/>
          <w:bCs/>
          <w:u w:val="single"/>
        </w:rPr>
        <w:t xml:space="preserve">package </w:t>
      </w:r>
      <w:r>
        <w:rPr>
          <w:b/>
          <w:bCs/>
          <w:u w:val="single"/>
        </w:rPr>
        <w:t>if not already installed:</w:t>
      </w:r>
      <w:r>
        <w:rPr>
          <w:b/>
          <w:bCs/>
        </w:rPr>
        <w:t xml:space="preserve"> apt-get install </w:t>
      </w:r>
      <w:proofErr w:type="spellStart"/>
      <w:r>
        <w:rPr>
          <w:b/>
          <w:bCs/>
        </w:rPr>
        <w:t>wget</w:t>
      </w:r>
      <w:proofErr w:type="spellEnd"/>
    </w:p>
    <w:p w14:paraId="5392E4C1" w14:textId="5998FF91" w:rsidR="00CA1D96" w:rsidRPr="00E81C82" w:rsidRDefault="00CA1D96" w:rsidP="007B79C3">
      <w:pPr>
        <w:pStyle w:val="ListParagraph"/>
        <w:numPr>
          <w:ilvl w:val="0"/>
          <w:numId w:val="16"/>
        </w:numPr>
        <w:jc w:val="both"/>
        <w:rPr>
          <w:b/>
          <w:bCs/>
          <w:u w:val="single"/>
        </w:rPr>
      </w:pPr>
      <w:r w:rsidRPr="00CA1D96">
        <w:rPr>
          <w:b/>
          <w:bCs/>
          <w:u w:val="single"/>
        </w:rPr>
        <w:lastRenderedPageBreak/>
        <w:t>Now go to the Jenkins documentation website</w:t>
      </w:r>
      <w:r>
        <w:rPr>
          <w:b/>
          <w:bCs/>
          <w:u w:val="single"/>
        </w:rPr>
        <w:t xml:space="preserve"> and get the command to get the </w:t>
      </w:r>
      <w:r w:rsidR="00E81C82">
        <w:rPr>
          <w:b/>
          <w:bCs/>
          <w:u w:val="single"/>
        </w:rPr>
        <w:t>Jenkins installed</w:t>
      </w:r>
      <w:r>
        <w:rPr>
          <w:b/>
          <w:bCs/>
        </w:rPr>
        <w:t xml:space="preserve"> </w:t>
      </w:r>
      <w:r>
        <w:rPr>
          <w:u w:val="single"/>
        </w:rPr>
        <w:t>:</w:t>
      </w:r>
      <w:r w:rsidRPr="00CA1D96">
        <w:rPr>
          <w:u w:val="single"/>
        </w:rPr>
        <w:t xml:space="preserve"> </w:t>
      </w:r>
      <w:hyperlink r:id="rId17" w:history="1">
        <w:r w:rsidRPr="00CA1D96">
          <w:rPr>
            <w:rStyle w:val="Hyperlink"/>
          </w:rPr>
          <w:t>https://pkg.jenkins.io/debian-stable/</w:t>
        </w:r>
      </w:hyperlink>
    </w:p>
    <w:p w14:paraId="5D913AF6" w14:textId="74DDBD94" w:rsidR="00E81C82" w:rsidRDefault="00A8716A" w:rsidP="007B79C3">
      <w:pPr>
        <w:pStyle w:val="ListParagraph"/>
        <w:numPr>
          <w:ilvl w:val="0"/>
          <w:numId w:val="16"/>
        </w:numPr>
        <w:jc w:val="both"/>
        <w:rPr>
          <w:b/>
          <w:bCs/>
          <w:u w:val="single"/>
        </w:rPr>
      </w:pPr>
      <w:r>
        <w:rPr>
          <w:b/>
          <w:bCs/>
          <w:u w:val="single"/>
        </w:rPr>
        <w:t xml:space="preserve">We will get command something like this based on the </w:t>
      </w:r>
      <w:proofErr w:type="spellStart"/>
      <w:r>
        <w:rPr>
          <w:b/>
          <w:bCs/>
          <w:u w:val="single"/>
        </w:rPr>
        <w:t>os</w:t>
      </w:r>
      <w:proofErr w:type="spellEnd"/>
      <w:r>
        <w:rPr>
          <w:b/>
          <w:bCs/>
          <w:u w:val="single"/>
        </w:rPr>
        <w:t xml:space="preserve"> you are working with.</w:t>
      </w:r>
    </w:p>
    <w:p w14:paraId="79BEDBC3" w14:textId="3E58BB8D" w:rsidR="00A8716A" w:rsidRDefault="00A8716A" w:rsidP="00A8716A">
      <w:pPr>
        <w:pStyle w:val="ListParagraph"/>
        <w:jc w:val="both"/>
        <w:rPr>
          <w:b/>
          <w:bCs/>
          <w:u w:val="single"/>
        </w:rPr>
      </w:pPr>
      <w:r>
        <w:rPr>
          <w:noProof/>
        </w:rPr>
        <w:drawing>
          <wp:inline distT="0" distB="0" distL="0" distR="0" wp14:anchorId="5C84AB8E" wp14:editId="0266D728">
            <wp:extent cx="4715656" cy="14382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8065" cy="1451210"/>
                    </a:xfrm>
                    <a:prstGeom prst="rect">
                      <a:avLst/>
                    </a:prstGeom>
                  </pic:spPr>
                </pic:pic>
              </a:graphicData>
            </a:graphic>
          </wp:inline>
        </w:drawing>
      </w:r>
    </w:p>
    <w:p w14:paraId="6D1FD588" w14:textId="04C5B552" w:rsidR="00A8716A" w:rsidRPr="00F454CE" w:rsidRDefault="00A8716A" w:rsidP="00A8716A">
      <w:pPr>
        <w:pStyle w:val="ListParagraph"/>
        <w:numPr>
          <w:ilvl w:val="0"/>
          <w:numId w:val="16"/>
        </w:numPr>
        <w:jc w:val="both"/>
        <w:rPr>
          <w:b/>
          <w:bCs/>
          <w:highlight w:val="yellow"/>
          <w:u w:val="single"/>
        </w:rPr>
      </w:pPr>
      <w:r w:rsidRPr="00F454CE">
        <w:rPr>
          <w:b/>
          <w:bCs/>
          <w:highlight w:val="yellow"/>
        </w:rPr>
        <w:t>By adding the</w:t>
      </w:r>
      <w:r w:rsidRPr="00F454CE">
        <w:rPr>
          <w:b/>
          <w:bCs/>
          <w:highlight w:val="yellow"/>
          <w:u w:val="single"/>
        </w:rPr>
        <w:t xml:space="preserve"> “</w:t>
      </w:r>
      <w:hyperlink r:id="rId19" w:history="1">
        <w:r w:rsidRPr="00F454CE">
          <w:rPr>
            <w:rStyle w:val="Hyperlink"/>
            <w:b/>
            <w:bCs/>
            <w:highlight w:val="yellow"/>
          </w:rPr>
          <w:t>https://pkg.jenkins.io/debian-stable binary/” in /</w:t>
        </w:r>
        <w:proofErr w:type="spellStart"/>
        <w:r w:rsidRPr="00F454CE">
          <w:rPr>
            <w:rStyle w:val="Hyperlink"/>
            <w:b/>
            <w:bCs/>
            <w:highlight w:val="yellow"/>
          </w:rPr>
          <w:t>etc</w:t>
        </w:r>
        <w:proofErr w:type="spellEnd"/>
        <w:r w:rsidRPr="00F454CE">
          <w:rPr>
            <w:rStyle w:val="Hyperlink"/>
            <w:b/>
            <w:bCs/>
            <w:highlight w:val="yellow"/>
          </w:rPr>
          <w:t>/apt/</w:t>
        </w:r>
        <w:proofErr w:type="spellStart"/>
        <w:r w:rsidRPr="00F454CE">
          <w:rPr>
            <w:rStyle w:val="Hyperlink"/>
            <w:b/>
            <w:bCs/>
            <w:highlight w:val="yellow"/>
          </w:rPr>
          <w:t>sources.list</w:t>
        </w:r>
        <w:proofErr w:type="spellEnd"/>
      </w:hyperlink>
      <w:r w:rsidRPr="00F454CE">
        <w:rPr>
          <w:b/>
          <w:bCs/>
          <w:highlight w:val="yellow"/>
        </w:rPr>
        <w:t xml:space="preserve"> </w:t>
      </w:r>
    </w:p>
    <w:p w14:paraId="156FDF26" w14:textId="76311C9F" w:rsidR="00A8716A" w:rsidRDefault="00A8716A" w:rsidP="00A8716A">
      <w:pPr>
        <w:pStyle w:val="ListParagraph"/>
        <w:jc w:val="both"/>
        <w:rPr>
          <w:b/>
          <w:bCs/>
        </w:rPr>
      </w:pPr>
      <w:r w:rsidRPr="00F454CE">
        <w:rPr>
          <w:b/>
          <w:bCs/>
          <w:highlight w:val="yellow"/>
        </w:rPr>
        <w:t xml:space="preserve">It will download the Jenkins packages by referring this </w:t>
      </w:r>
      <w:proofErr w:type="spellStart"/>
      <w:r w:rsidRPr="00F454CE">
        <w:rPr>
          <w:b/>
          <w:bCs/>
          <w:highlight w:val="yellow"/>
        </w:rPr>
        <w:t>sources.list</w:t>
      </w:r>
      <w:proofErr w:type="spellEnd"/>
      <w:r w:rsidRPr="00F454CE">
        <w:rPr>
          <w:b/>
          <w:bCs/>
          <w:highlight w:val="yellow"/>
        </w:rPr>
        <w:t xml:space="preserve"> file, and when we do “apt-get update” that file executes and update all the latest </w:t>
      </w:r>
      <w:proofErr w:type="spellStart"/>
      <w:proofErr w:type="gramStart"/>
      <w:r w:rsidRPr="00F454CE">
        <w:rPr>
          <w:b/>
          <w:bCs/>
          <w:highlight w:val="yellow"/>
        </w:rPr>
        <w:t>url.Now</w:t>
      </w:r>
      <w:proofErr w:type="spellEnd"/>
      <w:proofErr w:type="gramEnd"/>
      <w:r w:rsidRPr="00F454CE">
        <w:rPr>
          <w:b/>
          <w:bCs/>
          <w:highlight w:val="yellow"/>
        </w:rPr>
        <w:t xml:space="preserve"> the Jenkins is installed.</w:t>
      </w:r>
    </w:p>
    <w:p w14:paraId="4F215459" w14:textId="2C92C2AD" w:rsidR="00942D06" w:rsidRDefault="00A8716A" w:rsidP="00942D06">
      <w:pPr>
        <w:pStyle w:val="ListParagraph"/>
        <w:numPr>
          <w:ilvl w:val="0"/>
          <w:numId w:val="16"/>
        </w:numPr>
        <w:jc w:val="both"/>
        <w:rPr>
          <w:b/>
          <w:bCs/>
        </w:rPr>
      </w:pPr>
      <w:r w:rsidRPr="00942D06">
        <w:rPr>
          <w:b/>
          <w:bCs/>
          <w:u w:val="single"/>
        </w:rPr>
        <w:t>To start the Jenkins service</w:t>
      </w:r>
      <w:r>
        <w:rPr>
          <w:b/>
          <w:bCs/>
        </w:rPr>
        <w:t>:</w:t>
      </w:r>
      <w:r w:rsidR="00942D06">
        <w:rPr>
          <w:b/>
          <w:bCs/>
        </w:rPr>
        <w:t xml:space="preserve"> </w:t>
      </w:r>
      <w:r w:rsidR="00F454CE">
        <w:rPr>
          <w:b/>
          <w:bCs/>
        </w:rPr>
        <w:t>“</w:t>
      </w:r>
      <w:proofErr w:type="spellStart"/>
      <w:r w:rsidR="00942D06">
        <w:rPr>
          <w:b/>
          <w:bCs/>
        </w:rPr>
        <w:t>systemctl</w:t>
      </w:r>
      <w:proofErr w:type="spellEnd"/>
      <w:r w:rsidR="00942D06">
        <w:rPr>
          <w:b/>
          <w:bCs/>
        </w:rPr>
        <w:t xml:space="preserve"> start </w:t>
      </w:r>
      <w:proofErr w:type="gramStart"/>
      <w:r w:rsidR="00942D06">
        <w:rPr>
          <w:b/>
          <w:bCs/>
        </w:rPr>
        <w:t>Jenkins</w:t>
      </w:r>
      <w:r w:rsidR="00F454CE">
        <w:rPr>
          <w:b/>
          <w:bCs/>
        </w:rPr>
        <w:t>”</w:t>
      </w:r>
      <w:r w:rsidR="00942D06">
        <w:rPr>
          <w:b/>
          <w:bCs/>
        </w:rPr>
        <w:t>(</w:t>
      </w:r>
      <w:proofErr w:type="gramEnd"/>
      <w:r w:rsidR="00942D06">
        <w:rPr>
          <w:b/>
          <w:bCs/>
        </w:rPr>
        <w:t xml:space="preserve"> this command will start the Jenkins service)</w:t>
      </w:r>
    </w:p>
    <w:p w14:paraId="00A16F12" w14:textId="462842A9" w:rsidR="00942D06" w:rsidRPr="00942D06" w:rsidRDefault="00942D06" w:rsidP="00942D06">
      <w:pPr>
        <w:pStyle w:val="ListParagraph"/>
        <w:numPr>
          <w:ilvl w:val="0"/>
          <w:numId w:val="16"/>
        </w:numPr>
        <w:jc w:val="both"/>
        <w:rPr>
          <w:b/>
          <w:bCs/>
        </w:rPr>
      </w:pPr>
      <w:r>
        <w:rPr>
          <w:b/>
          <w:bCs/>
          <w:u w:val="single"/>
        </w:rPr>
        <w:t>Jenkins by default runs on port 8080</w:t>
      </w:r>
    </w:p>
    <w:p w14:paraId="1192199A" w14:textId="158AB080" w:rsidR="00942D06" w:rsidRDefault="00942D06" w:rsidP="00942D06">
      <w:pPr>
        <w:pStyle w:val="ListParagraph"/>
        <w:numPr>
          <w:ilvl w:val="0"/>
          <w:numId w:val="16"/>
        </w:numPr>
        <w:jc w:val="both"/>
        <w:rPr>
          <w:b/>
          <w:bCs/>
        </w:rPr>
      </w:pPr>
      <w:r>
        <w:rPr>
          <w:b/>
          <w:bCs/>
          <w:u w:val="single"/>
        </w:rPr>
        <w:t xml:space="preserve">Get the </w:t>
      </w:r>
      <w:proofErr w:type="spellStart"/>
      <w:r>
        <w:rPr>
          <w:b/>
          <w:bCs/>
          <w:u w:val="single"/>
        </w:rPr>
        <w:t>ip</w:t>
      </w:r>
      <w:proofErr w:type="spellEnd"/>
      <w:r>
        <w:rPr>
          <w:b/>
          <w:bCs/>
          <w:u w:val="single"/>
        </w:rPr>
        <w:t xml:space="preserve"> of the machine:</w:t>
      </w:r>
      <w:r>
        <w:rPr>
          <w:b/>
          <w:bCs/>
        </w:rPr>
        <w:t xml:space="preserve"> </w:t>
      </w:r>
      <w:proofErr w:type="spellStart"/>
      <w:r>
        <w:rPr>
          <w:b/>
          <w:bCs/>
        </w:rPr>
        <w:t>ip</w:t>
      </w:r>
      <w:proofErr w:type="spellEnd"/>
      <w:r>
        <w:rPr>
          <w:b/>
          <w:bCs/>
        </w:rPr>
        <w:t xml:space="preserve"> </w:t>
      </w:r>
      <w:proofErr w:type="spellStart"/>
      <w:r>
        <w:rPr>
          <w:b/>
          <w:bCs/>
        </w:rPr>
        <w:t>addr</w:t>
      </w:r>
      <w:proofErr w:type="spellEnd"/>
      <w:r>
        <w:rPr>
          <w:b/>
          <w:bCs/>
        </w:rPr>
        <w:t xml:space="preserve"> something </w:t>
      </w:r>
      <w:proofErr w:type="gramStart"/>
      <w:r>
        <w:rPr>
          <w:b/>
          <w:bCs/>
        </w:rPr>
        <w:t>like(</w:t>
      </w:r>
      <w:proofErr w:type="gramEnd"/>
      <w:r>
        <w:rPr>
          <w:b/>
          <w:bCs/>
        </w:rPr>
        <w:t>192.168.X.X)</w:t>
      </w:r>
    </w:p>
    <w:p w14:paraId="04A1D0C8" w14:textId="41532CA7" w:rsidR="00942D06" w:rsidRDefault="00E637D4" w:rsidP="00942D06">
      <w:pPr>
        <w:pStyle w:val="ListParagraph"/>
        <w:numPr>
          <w:ilvl w:val="0"/>
          <w:numId w:val="16"/>
        </w:numPr>
        <w:jc w:val="both"/>
        <w:rPr>
          <w:b/>
          <w:bCs/>
        </w:rPr>
      </w:pPr>
      <w:r>
        <w:rPr>
          <w:b/>
          <w:bCs/>
        </w:rPr>
        <w:t xml:space="preserve">Go to </w:t>
      </w:r>
      <w:r w:rsidR="00F454CE">
        <w:rPr>
          <w:b/>
          <w:bCs/>
        </w:rPr>
        <w:t>browser</w:t>
      </w:r>
      <w:r>
        <w:rPr>
          <w:b/>
          <w:bCs/>
        </w:rPr>
        <w:t xml:space="preserve"> and launch Jenkins by using machine </w:t>
      </w:r>
      <w:proofErr w:type="spellStart"/>
      <w:r>
        <w:rPr>
          <w:b/>
          <w:bCs/>
        </w:rPr>
        <w:t>ip</w:t>
      </w:r>
      <w:proofErr w:type="spellEnd"/>
      <w:r>
        <w:rPr>
          <w:b/>
          <w:bCs/>
        </w:rPr>
        <w:t xml:space="preserve"> and port number like this 192.168.X.X:8080</w:t>
      </w:r>
    </w:p>
    <w:p w14:paraId="08D358AD" w14:textId="28F64A2A" w:rsidR="00E637D4" w:rsidRDefault="00E637D4" w:rsidP="00942D06">
      <w:pPr>
        <w:pStyle w:val="ListParagraph"/>
        <w:numPr>
          <w:ilvl w:val="0"/>
          <w:numId w:val="16"/>
        </w:numPr>
        <w:jc w:val="both"/>
        <w:rPr>
          <w:b/>
          <w:bCs/>
        </w:rPr>
      </w:pPr>
      <w:r>
        <w:rPr>
          <w:b/>
          <w:bCs/>
        </w:rPr>
        <w:t>Jenkins application will be launched with locked mode which need to be unlock by getting the password stored at /</w:t>
      </w:r>
      <w:proofErr w:type="spellStart"/>
      <w:r>
        <w:rPr>
          <w:b/>
          <w:bCs/>
        </w:rPr>
        <w:t>ver</w:t>
      </w:r>
      <w:proofErr w:type="spellEnd"/>
      <w:r>
        <w:rPr>
          <w:b/>
          <w:bCs/>
        </w:rPr>
        <w:t>/libs/Jenkins/secrets/</w:t>
      </w:r>
      <w:proofErr w:type="spellStart"/>
      <w:r>
        <w:rPr>
          <w:b/>
          <w:bCs/>
        </w:rPr>
        <w:t>initialAdminPassword</w:t>
      </w:r>
      <w:proofErr w:type="spellEnd"/>
      <w:r>
        <w:rPr>
          <w:b/>
          <w:bCs/>
        </w:rPr>
        <w:t xml:space="preserve"> location</w:t>
      </w:r>
    </w:p>
    <w:p w14:paraId="0B88071A" w14:textId="28F64A2A" w:rsidR="00E637D4" w:rsidRDefault="00E637D4" w:rsidP="00E637D4">
      <w:pPr>
        <w:pStyle w:val="ListParagraph"/>
        <w:ind w:firstLine="720"/>
        <w:jc w:val="both"/>
        <w:rPr>
          <w:b/>
          <w:bCs/>
        </w:rPr>
      </w:pPr>
      <w:r>
        <w:rPr>
          <w:noProof/>
        </w:rPr>
        <w:drawing>
          <wp:inline distT="0" distB="0" distL="0" distR="0" wp14:anchorId="40AB43E9" wp14:editId="1AAD50DB">
            <wp:extent cx="2566268" cy="12287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430" cy="1245561"/>
                    </a:xfrm>
                    <a:prstGeom prst="rect">
                      <a:avLst/>
                    </a:prstGeom>
                  </pic:spPr>
                </pic:pic>
              </a:graphicData>
            </a:graphic>
          </wp:inline>
        </w:drawing>
      </w:r>
    </w:p>
    <w:p w14:paraId="4B2CDCCB" w14:textId="55FEB73E" w:rsidR="00E637D4" w:rsidRDefault="00E637D4" w:rsidP="00942D06">
      <w:pPr>
        <w:pStyle w:val="ListParagraph"/>
        <w:numPr>
          <w:ilvl w:val="0"/>
          <w:numId w:val="16"/>
        </w:numPr>
        <w:jc w:val="both"/>
        <w:rPr>
          <w:b/>
          <w:bCs/>
        </w:rPr>
      </w:pPr>
      <w:r>
        <w:rPr>
          <w:b/>
          <w:bCs/>
        </w:rPr>
        <w:t>Now get the password and login into the Jenkins application.</w:t>
      </w:r>
    </w:p>
    <w:p w14:paraId="27C8ABF4" w14:textId="0CA4CA3C" w:rsidR="00E637D4" w:rsidRDefault="00E637D4" w:rsidP="00942D06">
      <w:pPr>
        <w:pStyle w:val="ListParagraph"/>
        <w:numPr>
          <w:ilvl w:val="0"/>
          <w:numId w:val="16"/>
        </w:numPr>
        <w:jc w:val="both"/>
        <w:rPr>
          <w:b/>
          <w:bCs/>
        </w:rPr>
      </w:pPr>
      <w:r>
        <w:rPr>
          <w:b/>
          <w:bCs/>
        </w:rPr>
        <w:t>Click on the install suggested plugins for the initial setup.</w:t>
      </w:r>
    </w:p>
    <w:p w14:paraId="28EF18E5" w14:textId="77777777" w:rsidR="00E637D4" w:rsidRDefault="00E637D4" w:rsidP="00E637D4">
      <w:pPr>
        <w:pStyle w:val="ListParagraph"/>
        <w:jc w:val="both"/>
        <w:rPr>
          <w:b/>
          <w:bCs/>
        </w:rPr>
      </w:pPr>
    </w:p>
    <w:p w14:paraId="0CCCC468" w14:textId="6A384B15" w:rsidR="00E637D4" w:rsidRPr="00E637D4" w:rsidRDefault="00E637D4" w:rsidP="00E637D4">
      <w:pPr>
        <w:ind w:left="1440"/>
        <w:jc w:val="both"/>
        <w:rPr>
          <w:b/>
          <w:bCs/>
        </w:rPr>
      </w:pPr>
      <w:r>
        <w:rPr>
          <w:noProof/>
        </w:rPr>
        <w:drawing>
          <wp:inline distT="0" distB="0" distL="0" distR="0" wp14:anchorId="0CA541EB" wp14:editId="2FACA0E2">
            <wp:extent cx="2909888" cy="162593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5569" cy="1645874"/>
                    </a:xfrm>
                    <a:prstGeom prst="rect">
                      <a:avLst/>
                    </a:prstGeom>
                  </pic:spPr>
                </pic:pic>
              </a:graphicData>
            </a:graphic>
          </wp:inline>
        </w:drawing>
      </w:r>
    </w:p>
    <w:p w14:paraId="2B6C8771" w14:textId="6A61CECA" w:rsidR="00E637D4" w:rsidRDefault="00E637D4" w:rsidP="00E637D4">
      <w:pPr>
        <w:ind w:firstLine="1440"/>
        <w:jc w:val="both"/>
        <w:rPr>
          <w:b/>
          <w:bCs/>
        </w:rPr>
      </w:pPr>
      <w:r>
        <w:rPr>
          <w:noProof/>
        </w:rPr>
        <w:lastRenderedPageBreak/>
        <w:drawing>
          <wp:inline distT="0" distB="0" distL="0" distR="0" wp14:anchorId="3A92E7BC" wp14:editId="712EBC2F">
            <wp:extent cx="2989741" cy="1428432"/>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0601" cy="1457509"/>
                    </a:xfrm>
                    <a:prstGeom prst="rect">
                      <a:avLst/>
                    </a:prstGeom>
                  </pic:spPr>
                </pic:pic>
              </a:graphicData>
            </a:graphic>
          </wp:inline>
        </w:drawing>
      </w:r>
    </w:p>
    <w:p w14:paraId="507F399F" w14:textId="752EE30F" w:rsidR="00F454CE" w:rsidRDefault="00E637D4" w:rsidP="00F454CE">
      <w:pPr>
        <w:pStyle w:val="ListParagraph"/>
        <w:numPr>
          <w:ilvl w:val="0"/>
          <w:numId w:val="16"/>
        </w:numPr>
        <w:jc w:val="both"/>
        <w:rPr>
          <w:b/>
          <w:bCs/>
        </w:rPr>
      </w:pPr>
      <w:r>
        <w:rPr>
          <w:b/>
          <w:bCs/>
        </w:rPr>
        <w:t xml:space="preserve">Once plugin download is done click on the save and </w:t>
      </w:r>
      <w:r w:rsidR="00F454CE">
        <w:rPr>
          <w:b/>
          <w:bCs/>
        </w:rPr>
        <w:t>continue. You</w:t>
      </w:r>
      <w:r w:rsidR="00FA5821">
        <w:rPr>
          <w:b/>
          <w:bCs/>
        </w:rPr>
        <w:t xml:space="preserve"> will get below screen</w:t>
      </w:r>
    </w:p>
    <w:p w14:paraId="50246A30" w14:textId="77777777" w:rsidR="00F454CE" w:rsidRPr="00F454CE" w:rsidRDefault="00F454CE" w:rsidP="00F454CE">
      <w:pPr>
        <w:pStyle w:val="ListParagraph"/>
        <w:jc w:val="both"/>
        <w:rPr>
          <w:b/>
          <w:bCs/>
        </w:rPr>
      </w:pPr>
    </w:p>
    <w:p w14:paraId="3520DA45" w14:textId="534C2615" w:rsidR="00876D58" w:rsidRDefault="00876D58" w:rsidP="00835370">
      <w:pPr>
        <w:pStyle w:val="ListParagraph"/>
        <w:numPr>
          <w:ilvl w:val="0"/>
          <w:numId w:val="1"/>
        </w:numPr>
        <w:jc w:val="both"/>
        <w:rPr>
          <w:b/>
          <w:bCs/>
          <w:u w:val="single"/>
        </w:rPr>
      </w:pPr>
      <w:r>
        <w:rPr>
          <w:b/>
          <w:bCs/>
          <w:u w:val="single"/>
        </w:rPr>
        <w:t xml:space="preserve">Jenkins </w:t>
      </w:r>
      <w:r w:rsidR="00835370">
        <w:rPr>
          <w:b/>
          <w:bCs/>
          <w:u w:val="single"/>
        </w:rPr>
        <w:t>first</w:t>
      </w:r>
      <w:r>
        <w:rPr>
          <w:b/>
          <w:bCs/>
          <w:u w:val="single"/>
        </w:rPr>
        <w:t xml:space="preserve"> screen</w:t>
      </w:r>
    </w:p>
    <w:p w14:paraId="58D7F0A0" w14:textId="6F371CD6" w:rsidR="00835370" w:rsidRDefault="00835370" w:rsidP="00C711E3">
      <w:pPr>
        <w:pStyle w:val="ListParagraph"/>
        <w:jc w:val="both"/>
        <w:rPr>
          <w:b/>
          <w:bCs/>
          <w:u w:val="single"/>
        </w:rPr>
      </w:pPr>
    </w:p>
    <w:p w14:paraId="305A4178" w14:textId="6019D25F" w:rsidR="00835370" w:rsidRDefault="00835370" w:rsidP="00C711E3">
      <w:pPr>
        <w:pStyle w:val="ListParagraph"/>
        <w:jc w:val="both"/>
        <w:rPr>
          <w:b/>
          <w:bCs/>
          <w:u w:val="single"/>
        </w:rPr>
      </w:pPr>
      <w:r>
        <w:rPr>
          <w:noProof/>
        </w:rPr>
        <w:drawing>
          <wp:inline distT="0" distB="0" distL="0" distR="0" wp14:anchorId="25F099C8" wp14:editId="43CCAD1E">
            <wp:extent cx="5587365" cy="2406611"/>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2786" cy="2503705"/>
                    </a:xfrm>
                    <a:prstGeom prst="rect">
                      <a:avLst/>
                    </a:prstGeom>
                  </pic:spPr>
                </pic:pic>
              </a:graphicData>
            </a:graphic>
          </wp:inline>
        </w:drawing>
      </w:r>
    </w:p>
    <w:p w14:paraId="59A8660B" w14:textId="318F1E38" w:rsidR="00835370" w:rsidRDefault="00835370" w:rsidP="00C711E3">
      <w:pPr>
        <w:pStyle w:val="ListParagraph"/>
        <w:jc w:val="both"/>
        <w:rPr>
          <w:b/>
          <w:bCs/>
          <w:u w:val="single"/>
        </w:rPr>
      </w:pPr>
    </w:p>
    <w:p w14:paraId="5A871D37" w14:textId="0E63913C" w:rsidR="00835370" w:rsidRDefault="00835370" w:rsidP="00835370">
      <w:pPr>
        <w:pStyle w:val="ListParagraph"/>
        <w:numPr>
          <w:ilvl w:val="0"/>
          <w:numId w:val="3"/>
        </w:numPr>
        <w:ind w:left="630" w:hanging="180"/>
        <w:jc w:val="both"/>
      </w:pPr>
      <w:r w:rsidRPr="00835370">
        <w:t xml:space="preserve">While you login very first time on Jenkins </w:t>
      </w:r>
      <w:r>
        <w:t>you will see the Jenkins dashboard as showed in above image.</w:t>
      </w:r>
    </w:p>
    <w:p w14:paraId="1CC76A7D" w14:textId="264ACFCE" w:rsidR="00835370" w:rsidRDefault="00835370" w:rsidP="00835370">
      <w:pPr>
        <w:pStyle w:val="ListParagraph"/>
        <w:numPr>
          <w:ilvl w:val="0"/>
          <w:numId w:val="3"/>
        </w:numPr>
        <w:ind w:left="630" w:hanging="180"/>
        <w:jc w:val="both"/>
      </w:pPr>
      <w:r>
        <w:t xml:space="preserve">On the dashboard there is an option for creating new jobs, this is </w:t>
      </w:r>
      <w:r w:rsidR="000F4122">
        <w:t>nothing,</w:t>
      </w:r>
      <w:r>
        <w:t xml:space="preserve"> but the jobs/project/new Item creation terms are interchangeable.</w:t>
      </w:r>
    </w:p>
    <w:p w14:paraId="0C9E4812" w14:textId="77777777" w:rsidR="00835370" w:rsidRDefault="00835370" w:rsidP="00835370">
      <w:pPr>
        <w:pStyle w:val="ListParagraph"/>
        <w:ind w:left="630"/>
        <w:jc w:val="both"/>
      </w:pPr>
    </w:p>
    <w:p w14:paraId="29728CE1" w14:textId="49BC9362" w:rsidR="00835370" w:rsidRDefault="00835370" w:rsidP="00835370">
      <w:pPr>
        <w:pStyle w:val="ListParagraph"/>
        <w:numPr>
          <w:ilvl w:val="0"/>
          <w:numId w:val="1"/>
        </w:numPr>
        <w:jc w:val="both"/>
        <w:rPr>
          <w:b/>
          <w:bCs/>
          <w:u w:val="single"/>
        </w:rPr>
      </w:pPr>
      <w:r w:rsidRPr="00835370">
        <w:rPr>
          <w:b/>
          <w:bCs/>
          <w:u w:val="single"/>
        </w:rPr>
        <w:t>Creating Job in Jenkins</w:t>
      </w:r>
    </w:p>
    <w:p w14:paraId="626EED5E" w14:textId="77777777" w:rsidR="004C2DBB" w:rsidRDefault="004C2DBB" w:rsidP="004C2DBB">
      <w:pPr>
        <w:pStyle w:val="ListParagraph"/>
        <w:jc w:val="both"/>
        <w:rPr>
          <w:b/>
          <w:bCs/>
          <w:u w:val="single"/>
        </w:rPr>
      </w:pPr>
    </w:p>
    <w:p w14:paraId="337489EC" w14:textId="494B47FC" w:rsidR="00835370" w:rsidRDefault="00835370" w:rsidP="00835370">
      <w:pPr>
        <w:pStyle w:val="ListParagraph"/>
        <w:numPr>
          <w:ilvl w:val="0"/>
          <w:numId w:val="6"/>
        </w:numPr>
        <w:jc w:val="both"/>
      </w:pPr>
      <w:r w:rsidRPr="00835370">
        <w:t xml:space="preserve">Click on the </w:t>
      </w:r>
      <w:r w:rsidRPr="00835370">
        <w:rPr>
          <w:b/>
          <w:bCs/>
        </w:rPr>
        <w:t>New Item</w:t>
      </w:r>
      <w:r w:rsidRPr="00835370">
        <w:t xml:space="preserve"> on the left side</w:t>
      </w:r>
      <w:r w:rsidR="004C2DBB">
        <w:t xml:space="preserve"> panel</w:t>
      </w:r>
      <w:r>
        <w:t>.</w:t>
      </w:r>
    </w:p>
    <w:p w14:paraId="07D1D571" w14:textId="3ABA8494" w:rsidR="00835370" w:rsidRDefault="00331F27" w:rsidP="00835370">
      <w:pPr>
        <w:pStyle w:val="ListParagraph"/>
        <w:numPr>
          <w:ilvl w:val="0"/>
          <w:numId w:val="6"/>
        </w:numPr>
        <w:jc w:val="both"/>
      </w:pPr>
      <w:r>
        <w:t xml:space="preserve">Enter the </w:t>
      </w:r>
      <w:r w:rsidRPr="00331F27">
        <w:rPr>
          <w:b/>
          <w:bCs/>
        </w:rPr>
        <w:t>Job name</w:t>
      </w:r>
      <w:r>
        <w:t xml:space="preserve"> and select job/project type for example select </w:t>
      </w:r>
      <w:r w:rsidRPr="00331F27">
        <w:rPr>
          <w:b/>
          <w:bCs/>
        </w:rPr>
        <w:t xml:space="preserve">freestyle </w:t>
      </w:r>
      <w:r w:rsidR="00F454CE" w:rsidRPr="00331F27">
        <w:rPr>
          <w:b/>
          <w:bCs/>
        </w:rPr>
        <w:t>project</w:t>
      </w:r>
      <w:r w:rsidR="00F454CE">
        <w:rPr>
          <w:b/>
          <w:bCs/>
        </w:rPr>
        <w:t xml:space="preserve"> </w:t>
      </w:r>
      <w:r w:rsidR="00F454CE">
        <w:t>and</w:t>
      </w:r>
      <w:r>
        <w:t xml:space="preserve"> click on OK.</w:t>
      </w:r>
    </w:p>
    <w:p w14:paraId="73F3C93F" w14:textId="0FBFB857" w:rsidR="00331F27" w:rsidRDefault="00331F27" w:rsidP="00331F27">
      <w:pPr>
        <w:ind w:left="450"/>
        <w:jc w:val="both"/>
      </w:pPr>
      <w:r>
        <w:rPr>
          <w:noProof/>
        </w:rPr>
        <w:drawing>
          <wp:inline distT="0" distB="0" distL="0" distR="0" wp14:anchorId="3BA19EBD" wp14:editId="1EBF4551">
            <wp:extent cx="5943600" cy="1493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3520"/>
                    </a:xfrm>
                    <a:prstGeom prst="rect">
                      <a:avLst/>
                    </a:prstGeom>
                  </pic:spPr>
                </pic:pic>
              </a:graphicData>
            </a:graphic>
          </wp:inline>
        </w:drawing>
      </w:r>
    </w:p>
    <w:p w14:paraId="490FA989" w14:textId="41B3E365" w:rsidR="00331F27" w:rsidRDefault="00331F27" w:rsidP="00331F27">
      <w:pPr>
        <w:ind w:left="450"/>
        <w:jc w:val="both"/>
      </w:pPr>
    </w:p>
    <w:p w14:paraId="2D27728F" w14:textId="653340E2" w:rsidR="00331F27" w:rsidRDefault="00331F27" w:rsidP="00331F27">
      <w:pPr>
        <w:pStyle w:val="ListParagraph"/>
        <w:numPr>
          <w:ilvl w:val="0"/>
          <w:numId w:val="6"/>
        </w:numPr>
        <w:jc w:val="both"/>
      </w:pPr>
      <w:r>
        <w:t xml:space="preserve">Once you will click on </w:t>
      </w:r>
      <w:r w:rsidRPr="00331F27">
        <w:rPr>
          <w:b/>
          <w:bCs/>
        </w:rPr>
        <w:t>OK</w:t>
      </w:r>
      <w:r>
        <w:rPr>
          <w:b/>
          <w:bCs/>
        </w:rPr>
        <w:t xml:space="preserve">, </w:t>
      </w:r>
      <w:r>
        <w:t xml:space="preserve">then we will get another page/screen where </w:t>
      </w:r>
      <w:r w:rsidR="00437082">
        <w:t>you</w:t>
      </w:r>
      <w:r>
        <w:t xml:space="preserve"> </w:t>
      </w:r>
      <w:r w:rsidR="000E74A7">
        <w:t>must</w:t>
      </w:r>
      <w:r>
        <w:t xml:space="preserve"> configure the job.</w:t>
      </w:r>
      <w:r w:rsidR="000E74A7">
        <w:t xml:space="preserve"> (These options </w:t>
      </w:r>
      <w:proofErr w:type="gramStart"/>
      <w:r w:rsidR="000E74A7">
        <w:t>is</w:t>
      </w:r>
      <w:proofErr w:type="gramEnd"/>
      <w:r w:rsidR="000E74A7">
        <w:t xml:space="preserve"> available based on plugin we have added)</w:t>
      </w:r>
    </w:p>
    <w:p w14:paraId="314D3D49" w14:textId="72A614D7" w:rsidR="00331F27" w:rsidRDefault="00331F27" w:rsidP="00331F27">
      <w:pPr>
        <w:pStyle w:val="ListParagraph"/>
        <w:ind w:left="810"/>
        <w:jc w:val="both"/>
      </w:pPr>
      <w:r>
        <w:rPr>
          <w:noProof/>
        </w:rPr>
        <w:drawing>
          <wp:inline distT="0" distB="0" distL="0" distR="0" wp14:anchorId="03D72C52" wp14:editId="1E6D64B6">
            <wp:extent cx="4474940" cy="141367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592" cy="1435678"/>
                    </a:xfrm>
                    <a:prstGeom prst="rect">
                      <a:avLst/>
                    </a:prstGeom>
                    <a:noFill/>
                    <a:ln>
                      <a:noFill/>
                    </a:ln>
                  </pic:spPr>
                </pic:pic>
              </a:graphicData>
            </a:graphic>
          </wp:inline>
        </w:drawing>
      </w:r>
    </w:p>
    <w:p w14:paraId="687A69B9" w14:textId="3A72429F" w:rsidR="000E74A7" w:rsidRDefault="000E74A7" w:rsidP="00331F27">
      <w:pPr>
        <w:pStyle w:val="ListParagraph"/>
        <w:ind w:left="810"/>
        <w:jc w:val="both"/>
      </w:pPr>
    </w:p>
    <w:p w14:paraId="4C72A235" w14:textId="77777777" w:rsidR="000E74A7" w:rsidRDefault="000E74A7" w:rsidP="00331F27">
      <w:pPr>
        <w:pStyle w:val="ListParagraph"/>
        <w:ind w:left="810"/>
        <w:jc w:val="both"/>
      </w:pPr>
    </w:p>
    <w:p w14:paraId="3CA72E21" w14:textId="74494371" w:rsidR="000E74A7" w:rsidRDefault="000E74A7" w:rsidP="000E74A7">
      <w:pPr>
        <w:pStyle w:val="ListParagraph"/>
        <w:numPr>
          <w:ilvl w:val="0"/>
          <w:numId w:val="6"/>
        </w:numPr>
        <w:jc w:val="both"/>
      </w:pPr>
      <w:r w:rsidRPr="000E74A7">
        <w:t xml:space="preserve">Here we are running a shell script </w:t>
      </w:r>
      <w:r>
        <w:t>in</w:t>
      </w:r>
      <w:r w:rsidRPr="000E74A7">
        <w:t xml:space="preserve"> that job, for that we need to click on the </w:t>
      </w:r>
      <w:r w:rsidRPr="000E74A7">
        <w:rPr>
          <w:b/>
          <w:bCs/>
        </w:rPr>
        <w:t>Build</w:t>
      </w:r>
      <w:r w:rsidRPr="000E74A7">
        <w:t xml:space="preserve"> tab and then </w:t>
      </w:r>
      <w:r>
        <w:t xml:space="preserve">click on </w:t>
      </w:r>
      <w:r w:rsidRPr="000E74A7">
        <w:rPr>
          <w:b/>
          <w:bCs/>
        </w:rPr>
        <w:t>Add build step</w:t>
      </w:r>
      <w:r w:rsidR="000C020F">
        <w:rPr>
          <w:b/>
          <w:bCs/>
        </w:rPr>
        <w:t xml:space="preserve"> </w:t>
      </w:r>
      <w:r w:rsidR="000C020F">
        <w:t xml:space="preserve">a </w:t>
      </w:r>
      <w:r w:rsidR="00F454CE">
        <w:t>drop-down</w:t>
      </w:r>
      <w:r w:rsidR="000C020F">
        <w:t xml:space="preserve"> list would be open there select </w:t>
      </w:r>
      <w:r w:rsidR="000C020F" w:rsidRPr="000C020F">
        <w:rPr>
          <w:b/>
          <w:bCs/>
        </w:rPr>
        <w:t>Execute Shell</w:t>
      </w:r>
      <w:r>
        <w:rPr>
          <w:b/>
          <w:bCs/>
        </w:rPr>
        <w:t>.</w:t>
      </w:r>
    </w:p>
    <w:p w14:paraId="1B8AA009" w14:textId="46022490" w:rsidR="000E74A7" w:rsidRPr="000E74A7" w:rsidRDefault="000E74A7" w:rsidP="000E74A7">
      <w:pPr>
        <w:ind w:firstLine="900"/>
        <w:jc w:val="both"/>
      </w:pPr>
      <w:r>
        <w:rPr>
          <w:noProof/>
        </w:rPr>
        <w:drawing>
          <wp:inline distT="0" distB="0" distL="0" distR="0" wp14:anchorId="5B418EE3" wp14:editId="23AF23BF">
            <wp:extent cx="4482058" cy="601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5221" cy="611806"/>
                    </a:xfrm>
                    <a:prstGeom prst="rect">
                      <a:avLst/>
                    </a:prstGeom>
                    <a:noFill/>
                    <a:ln>
                      <a:noFill/>
                    </a:ln>
                  </pic:spPr>
                </pic:pic>
              </a:graphicData>
            </a:graphic>
          </wp:inline>
        </w:drawing>
      </w:r>
    </w:p>
    <w:p w14:paraId="6D97AFA0" w14:textId="6F3974E6" w:rsidR="000E74A7" w:rsidRDefault="000E74A7" w:rsidP="00331F27">
      <w:pPr>
        <w:pStyle w:val="ListParagraph"/>
        <w:ind w:left="810"/>
        <w:jc w:val="both"/>
      </w:pPr>
    </w:p>
    <w:p w14:paraId="0A468B6D" w14:textId="1EC44958" w:rsidR="000E74A7" w:rsidRDefault="000E74A7" w:rsidP="00331F27">
      <w:pPr>
        <w:pStyle w:val="ListParagraph"/>
        <w:ind w:left="810"/>
        <w:jc w:val="both"/>
      </w:pPr>
      <w:r>
        <w:rPr>
          <w:noProof/>
        </w:rPr>
        <w:drawing>
          <wp:inline distT="0" distB="0" distL="0" distR="0" wp14:anchorId="631A58B5" wp14:editId="6D3762F1">
            <wp:extent cx="4577610" cy="242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2507" cy="2510448"/>
                    </a:xfrm>
                    <a:prstGeom prst="rect">
                      <a:avLst/>
                    </a:prstGeom>
                    <a:noFill/>
                    <a:ln>
                      <a:noFill/>
                    </a:ln>
                  </pic:spPr>
                </pic:pic>
              </a:graphicData>
            </a:graphic>
          </wp:inline>
        </w:drawing>
      </w:r>
    </w:p>
    <w:p w14:paraId="6B3E8584" w14:textId="5894FCE8" w:rsidR="004C2DBB" w:rsidRDefault="004C2DBB" w:rsidP="00331F27">
      <w:pPr>
        <w:pStyle w:val="ListParagraph"/>
        <w:ind w:left="810"/>
        <w:jc w:val="both"/>
      </w:pPr>
    </w:p>
    <w:p w14:paraId="66B7361B" w14:textId="77777777" w:rsidR="004C2DBB" w:rsidRDefault="004C2DBB" w:rsidP="00331F27">
      <w:pPr>
        <w:pStyle w:val="ListParagraph"/>
        <w:ind w:left="810"/>
        <w:jc w:val="both"/>
      </w:pPr>
    </w:p>
    <w:p w14:paraId="2FCD79F3" w14:textId="68E46F99" w:rsidR="004C2DBB" w:rsidRDefault="004C2DBB" w:rsidP="004C2DBB">
      <w:pPr>
        <w:pStyle w:val="ListParagraph"/>
        <w:numPr>
          <w:ilvl w:val="0"/>
          <w:numId w:val="6"/>
        </w:numPr>
        <w:jc w:val="both"/>
      </w:pPr>
      <w:r>
        <w:t>Once you will click on Save a job would be created and the same can be seen on the dashboard.</w:t>
      </w:r>
    </w:p>
    <w:p w14:paraId="1E9A4236" w14:textId="1EEACE3D" w:rsidR="004C2DBB" w:rsidRDefault="004C2DBB" w:rsidP="004C2DBB">
      <w:pPr>
        <w:pStyle w:val="ListParagraph"/>
        <w:ind w:left="810"/>
        <w:jc w:val="both"/>
      </w:pPr>
    </w:p>
    <w:p w14:paraId="30F6AB9D" w14:textId="06392C78" w:rsidR="004C2DBB" w:rsidRDefault="004C2DBB" w:rsidP="004C2DBB">
      <w:pPr>
        <w:pStyle w:val="ListParagraph"/>
        <w:jc w:val="both"/>
      </w:pPr>
      <w:r>
        <w:rPr>
          <w:noProof/>
        </w:rPr>
        <w:lastRenderedPageBreak/>
        <w:drawing>
          <wp:inline distT="0" distB="0" distL="0" distR="0" wp14:anchorId="7CE96237" wp14:editId="18F81005">
            <wp:extent cx="5943600" cy="1229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29995"/>
                    </a:xfrm>
                    <a:prstGeom prst="rect">
                      <a:avLst/>
                    </a:prstGeom>
                  </pic:spPr>
                </pic:pic>
              </a:graphicData>
            </a:graphic>
          </wp:inline>
        </w:drawing>
      </w:r>
    </w:p>
    <w:p w14:paraId="3FD0E199" w14:textId="4B6B7C1B" w:rsidR="004C2DBB" w:rsidRDefault="004C2DBB" w:rsidP="004C2DBB">
      <w:pPr>
        <w:pStyle w:val="ListParagraph"/>
        <w:jc w:val="both"/>
      </w:pPr>
    </w:p>
    <w:p w14:paraId="7584E342" w14:textId="77777777" w:rsidR="004C2DBB" w:rsidRDefault="004C2DBB" w:rsidP="004C2DBB">
      <w:pPr>
        <w:pStyle w:val="ListParagraph"/>
        <w:jc w:val="both"/>
      </w:pPr>
    </w:p>
    <w:p w14:paraId="4A5C1AE2" w14:textId="44D2E313" w:rsidR="004C2DBB" w:rsidRPr="004C2DBB" w:rsidRDefault="004C2DBB" w:rsidP="004C2DBB">
      <w:pPr>
        <w:pStyle w:val="ListParagraph"/>
        <w:numPr>
          <w:ilvl w:val="0"/>
          <w:numId w:val="1"/>
        </w:numPr>
        <w:jc w:val="both"/>
      </w:pPr>
      <w:r>
        <w:t xml:space="preserve">       </w:t>
      </w:r>
      <w:r w:rsidRPr="004C2DBB">
        <w:rPr>
          <w:b/>
          <w:bCs/>
          <w:u w:val="single"/>
        </w:rPr>
        <w:t>Execute</w:t>
      </w:r>
      <w:r w:rsidR="006D1147">
        <w:rPr>
          <w:b/>
          <w:bCs/>
          <w:u w:val="single"/>
        </w:rPr>
        <w:t>/Start</w:t>
      </w:r>
      <w:r w:rsidRPr="004C2DBB">
        <w:rPr>
          <w:b/>
          <w:bCs/>
          <w:u w:val="single"/>
        </w:rPr>
        <w:t xml:space="preserve"> the job</w:t>
      </w:r>
    </w:p>
    <w:p w14:paraId="1DAAC6B5" w14:textId="541A3A53" w:rsidR="004C2DBB" w:rsidRDefault="004C2DBB" w:rsidP="004C2DBB">
      <w:pPr>
        <w:pStyle w:val="ListParagraph"/>
        <w:numPr>
          <w:ilvl w:val="0"/>
          <w:numId w:val="8"/>
        </w:numPr>
        <w:jc w:val="both"/>
      </w:pPr>
      <w:r>
        <w:t>Select the job from the dashboard.</w:t>
      </w:r>
    </w:p>
    <w:p w14:paraId="6C7453E1" w14:textId="0D3C51E1" w:rsidR="004C2DBB" w:rsidRDefault="004C2DBB" w:rsidP="004C2DBB">
      <w:pPr>
        <w:pStyle w:val="ListParagraph"/>
        <w:numPr>
          <w:ilvl w:val="0"/>
          <w:numId w:val="8"/>
        </w:numPr>
        <w:jc w:val="both"/>
      </w:pPr>
      <w:r>
        <w:t xml:space="preserve">Then click on the </w:t>
      </w:r>
      <w:r w:rsidRPr="004C2DBB">
        <w:rPr>
          <w:b/>
          <w:bCs/>
        </w:rPr>
        <w:t xml:space="preserve">Build Now </w:t>
      </w:r>
      <w:r w:rsidRPr="006D1147">
        <w:t>option</w:t>
      </w:r>
      <w:r>
        <w:t xml:space="preserve"> from the left side panel.</w:t>
      </w:r>
      <w:r w:rsidR="00BD1DAC">
        <w:t xml:space="preserve"> This will start or run the job.</w:t>
      </w:r>
    </w:p>
    <w:p w14:paraId="5E1DE267" w14:textId="695E223F" w:rsidR="00BD1DAC" w:rsidRDefault="00BD1DAC" w:rsidP="006D1147">
      <w:pPr>
        <w:ind w:firstLine="990"/>
        <w:jc w:val="both"/>
      </w:pPr>
      <w:r>
        <w:rPr>
          <w:noProof/>
        </w:rPr>
        <w:drawing>
          <wp:inline distT="0" distB="0" distL="0" distR="0" wp14:anchorId="4C6F060D" wp14:editId="2AC954D2">
            <wp:extent cx="4936490" cy="180075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973" cy="1848713"/>
                    </a:xfrm>
                    <a:prstGeom prst="rect">
                      <a:avLst/>
                    </a:prstGeom>
                  </pic:spPr>
                </pic:pic>
              </a:graphicData>
            </a:graphic>
          </wp:inline>
        </w:drawing>
      </w:r>
    </w:p>
    <w:p w14:paraId="5B54BCA0" w14:textId="3890A24A" w:rsidR="006D1147" w:rsidRDefault="006D1147" w:rsidP="006D1147">
      <w:pPr>
        <w:pStyle w:val="ListParagraph"/>
        <w:numPr>
          <w:ilvl w:val="0"/>
          <w:numId w:val="8"/>
        </w:numPr>
        <w:jc w:val="both"/>
      </w:pPr>
      <w:r>
        <w:t>On</w:t>
      </w:r>
      <w:r w:rsidR="00F454CE">
        <w:t>c</w:t>
      </w:r>
      <w:r>
        <w:t xml:space="preserve">e job is </w:t>
      </w:r>
      <w:r w:rsidR="00461AAF">
        <w:t>completed,</w:t>
      </w:r>
      <w:r>
        <w:t xml:space="preserve"> we can see the job </w:t>
      </w:r>
      <w:r w:rsidR="00DC4719">
        <w:t>id</w:t>
      </w:r>
      <w:r w:rsidR="00FC58F6">
        <w:t xml:space="preserve"> </w:t>
      </w:r>
      <w:r w:rsidR="00DC4719">
        <w:t>(like</w:t>
      </w:r>
      <w:r>
        <w:t xml:space="preserve"> #1) under </w:t>
      </w:r>
      <w:r w:rsidRPr="006D1147">
        <w:rPr>
          <w:b/>
          <w:bCs/>
        </w:rPr>
        <w:t>Build History</w:t>
      </w:r>
      <w:r>
        <w:t>.</w:t>
      </w:r>
    </w:p>
    <w:p w14:paraId="10C4CED3" w14:textId="2E2E908C" w:rsidR="006D1147" w:rsidRDefault="006D1147" w:rsidP="006D1147">
      <w:pPr>
        <w:pStyle w:val="ListParagraph"/>
        <w:numPr>
          <w:ilvl w:val="0"/>
          <w:numId w:val="8"/>
        </w:numPr>
        <w:jc w:val="both"/>
      </w:pPr>
      <w:r>
        <w:t xml:space="preserve">Now to see the build log click on the job id, a new screen will open where we </w:t>
      </w:r>
      <w:r w:rsidR="00F454CE">
        <w:t>must</w:t>
      </w:r>
      <w:r>
        <w:t xml:space="preserve"> click on the </w:t>
      </w:r>
      <w:r w:rsidRPr="006D1147">
        <w:rPr>
          <w:b/>
          <w:bCs/>
        </w:rPr>
        <w:t>Console Output</w:t>
      </w:r>
      <w:r>
        <w:rPr>
          <w:b/>
          <w:bCs/>
        </w:rPr>
        <w:t xml:space="preserve">. </w:t>
      </w:r>
      <w:r>
        <w:t xml:space="preserve"> It will show the job execution output details.</w:t>
      </w:r>
    </w:p>
    <w:p w14:paraId="1C9A4AAB" w14:textId="662F4EB2" w:rsidR="006D1147" w:rsidRDefault="006D1147" w:rsidP="006D1147">
      <w:pPr>
        <w:pStyle w:val="ListParagraph"/>
        <w:ind w:left="1080"/>
        <w:jc w:val="both"/>
      </w:pPr>
    </w:p>
    <w:p w14:paraId="3FEAF4EE" w14:textId="3F2D4304" w:rsidR="006D1147" w:rsidRDefault="006D1147" w:rsidP="006D1147">
      <w:pPr>
        <w:pStyle w:val="ListParagraph"/>
        <w:ind w:left="1080"/>
        <w:jc w:val="both"/>
      </w:pPr>
      <w:r>
        <w:rPr>
          <w:noProof/>
        </w:rPr>
        <w:drawing>
          <wp:inline distT="0" distB="0" distL="0" distR="0" wp14:anchorId="13E9FAA7" wp14:editId="3CC726EE">
            <wp:extent cx="5041723" cy="1783922"/>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9910" cy="1811587"/>
                    </a:xfrm>
                    <a:prstGeom prst="rect">
                      <a:avLst/>
                    </a:prstGeom>
                  </pic:spPr>
                </pic:pic>
              </a:graphicData>
            </a:graphic>
          </wp:inline>
        </w:drawing>
      </w:r>
    </w:p>
    <w:p w14:paraId="4670C007" w14:textId="0062DB0E" w:rsidR="006D1147" w:rsidRPr="00E47BEF" w:rsidRDefault="006D1147" w:rsidP="006D1147">
      <w:pPr>
        <w:pStyle w:val="ListParagraph"/>
        <w:numPr>
          <w:ilvl w:val="0"/>
          <w:numId w:val="1"/>
        </w:numPr>
        <w:jc w:val="both"/>
        <w:rPr>
          <w:b/>
          <w:bCs/>
          <w:u w:val="single"/>
        </w:rPr>
      </w:pPr>
      <w:r w:rsidRPr="00E47BEF">
        <w:rPr>
          <w:b/>
          <w:bCs/>
          <w:u w:val="single"/>
        </w:rPr>
        <w:t>Who execute this shell script, Is it Jenkins?</w:t>
      </w:r>
    </w:p>
    <w:p w14:paraId="6FC21911" w14:textId="504801B1" w:rsidR="006D1147" w:rsidRDefault="006D1147" w:rsidP="006D1147">
      <w:pPr>
        <w:pStyle w:val="ListParagraph"/>
        <w:numPr>
          <w:ilvl w:val="0"/>
          <w:numId w:val="3"/>
        </w:numPr>
        <w:ind w:left="630" w:hanging="180"/>
        <w:jc w:val="both"/>
      </w:pPr>
      <w:r>
        <w:t>No, this shell script is executed by the shell program on the server. Jenkins is just starting the job, triggering the job</w:t>
      </w:r>
      <w:r w:rsidR="008A7F7D">
        <w:t xml:space="preserve"> or managing the job.</w:t>
      </w:r>
    </w:p>
    <w:p w14:paraId="7575C621" w14:textId="7E5D199B" w:rsidR="002B44E4" w:rsidRDefault="002B44E4" w:rsidP="006D1147">
      <w:pPr>
        <w:pStyle w:val="ListParagraph"/>
        <w:numPr>
          <w:ilvl w:val="0"/>
          <w:numId w:val="3"/>
        </w:numPr>
        <w:ind w:left="630" w:hanging="180"/>
        <w:jc w:val="both"/>
      </w:pPr>
      <w:r>
        <w:t>For example, Compilation of code will not be done by the Jenkins, it’s done by some tools like Maven. Jenkins will just trigger that job and will manage in the pipeline.</w:t>
      </w:r>
    </w:p>
    <w:p w14:paraId="54AC42EC" w14:textId="1F4E08D5" w:rsidR="00052354" w:rsidRDefault="00052354" w:rsidP="006D1147">
      <w:pPr>
        <w:pStyle w:val="ListParagraph"/>
        <w:numPr>
          <w:ilvl w:val="0"/>
          <w:numId w:val="3"/>
        </w:numPr>
        <w:ind w:left="630" w:hanging="180"/>
        <w:jc w:val="both"/>
      </w:pPr>
      <w:r>
        <w:t>Actual job is done by the program installed on the server Jenkins just start or manage the job.</w:t>
      </w:r>
    </w:p>
    <w:p w14:paraId="3817FB5A" w14:textId="77777777" w:rsidR="000C020F" w:rsidRDefault="000C020F" w:rsidP="000C020F">
      <w:pPr>
        <w:pStyle w:val="ListParagraph"/>
        <w:ind w:left="630"/>
        <w:jc w:val="both"/>
      </w:pPr>
    </w:p>
    <w:p w14:paraId="25A43DB5" w14:textId="6D240292" w:rsidR="000C020F" w:rsidRPr="00E47BEF" w:rsidRDefault="000C020F" w:rsidP="000C020F">
      <w:pPr>
        <w:pStyle w:val="ListParagraph"/>
        <w:numPr>
          <w:ilvl w:val="0"/>
          <w:numId w:val="1"/>
        </w:numPr>
        <w:jc w:val="both"/>
        <w:rPr>
          <w:b/>
          <w:bCs/>
          <w:u w:val="single"/>
        </w:rPr>
      </w:pPr>
      <w:r w:rsidRPr="00E47BEF">
        <w:rPr>
          <w:b/>
          <w:bCs/>
          <w:u w:val="single"/>
        </w:rPr>
        <w:t>Q. Does all the job run on the same server?</w:t>
      </w:r>
    </w:p>
    <w:p w14:paraId="0AC09732" w14:textId="5239E010" w:rsidR="000C020F" w:rsidRDefault="000C020F" w:rsidP="000C020F">
      <w:pPr>
        <w:pStyle w:val="ListParagraph"/>
        <w:numPr>
          <w:ilvl w:val="0"/>
          <w:numId w:val="3"/>
        </w:numPr>
        <w:ind w:left="630" w:hanging="180"/>
        <w:jc w:val="both"/>
      </w:pPr>
      <w:r>
        <w:lastRenderedPageBreak/>
        <w:t xml:space="preserve">No, all the job does not run on the same server, we can run the job on the remote server as well. There is the concept of </w:t>
      </w:r>
      <w:r w:rsidRPr="00F454CE">
        <w:rPr>
          <w:b/>
          <w:bCs/>
        </w:rPr>
        <w:t>Jenkins Master Slave concept</w:t>
      </w:r>
      <w:r>
        <w:t>.</w:t>
      </w:r>
    </w:p>
    <w:p w14:paraId="695E6DBB" w14:textId="77777777" w:rsidR="000C020F" w:rsidRDefault="000C020F" w:rsidP="00E47BEF">
      <w:pPr>
        <w:pStyle w:val="ListParagraph"/>
        <w:ind w:left="630"/>
        <w:jc w:val="both"/>
      </w:pPr>
    </w:p>
    <w:p w14:paraId="6B224508" w14:textId="395FBCDC" w:rsidR="000C020F" w:rsidRDefault="00E47BEF" w:rsidP="000C020F">
      <w:pPr>
        <w:pStyle w:val="ListParagraph"/>
        <w:numPr>
          <w:ilvl w:val="0"/>
          <w:numId w:val="1"/>
        </w:numPr>
        <w:jc w:val="both"/>
        <w:rPr>
          <w:b/>
          <w:bCs/>
          <w:u w:val="single"/>
        </w:rPr>
      </w:pPr>
      <w:r>
        <w:rPr>
          <w:b/>
          <w:bCs/>
          <w:u w:val="single"/>
        </w:rPr>
        <w:t xml:space="preserve">Jenkins </w:t>
      </w:r>
      <w:r w:rsidR="000C020F" w:rsidRPr="00E47BEF">
        <w:rPr>
          <w:b/>
          <w:bCs/>
          <w:u w:val="single"/>
        </w:rPr>
        <w:t>Securit</w:t>
      </w:r>
      <w:r>
        <w:rPr>
          <w:b/>
          <w:bCs/>
          <w:u w:val="single"/>
        </w:rPr>
        <w:t>y Management</w:t>
      </w:r>
    </w:p>
    <w:p w14:paraId="20BD2E98" w14:textId="2F41DA5E" w:rsidR="00E47BEF" w:rsidRDefault="00E47BEF" w:rsidP="00E47BEF">
      <w:pPr>
        <w:pStyle w:val="ListParagraph"/>
        <w:jc w:val="both"/>
        <w:rPr>
          <w:b/>
          <w:bCs/>
          <w:u w:val="single"/>
        </w:rPr>
      </w:pPr>
    </w:p>
    <w:p w14:paraId="0C63036C" w14:textId="3D0A27F5" w:rsidR="00E47BEF" w:rsidRDefault="00E47BEF" w:rsidP="00E47BEF">
      <w:pPr>
        <w:pStyle w:val="ListParagraph"/>
        <w:numPr>
          <w:ilvl w:val="0"/>
          <w:numId w:val="3"/>
        </w:numPr>
        <w:ind w:left="630" w:hanging="180"/>
        <w:jc w:val="both"/>
      </w:pPr>
      <w:r w:rsidRPr="00E47BEF">
        <w:t xml:space="preserve">We need </w:t>
      </w:r>
      <w:r>
        <w:t>security because its distributed across the team.</w:t>
      </w:r>
    </w:p>
    <w:p w14:paraId="49ABA61D" w14:textId="6F286119" w:rsidR="00EF3991" w:rsidRDefault="00EF3991" w:rsidP="00E47BEF">
      <w:pPr>
        <w:pStyle w:val="ListParagraph"/>
        <w:numPr>
          <w:ilvl w:val="0"/>
          <w:numId w:val="3"/>
        </w:numPr>
        <w:ind w:left="630" w:hanging="180"/>
        <w:jc w:val="both"/>
      </w:pPr>
      <w:r>
        <w:t xml:space="preserve">We need to configure, who </w:t>
      </w:r>
      <w:proofErr w:type="gramStart"/>
      <w:r>
        <w:t>is allowed to</w:t>
      </w:r>
      <w:proofErr w:type="gramEnd"/>
      <w:r>
        <w:t xml:space="preserve"> access/use the system.</w:t>
      </w:r>
    </w:p>
    <w:p w14:paraId="4AE1AC72" w14:textId="78C2322A" w:rsidR="00E47BEF" w:rsidRDefault="00E47BEF" w:rsidP="00E47BEF">
      <w:pPr>
        <w:ind w:left="450"/>
        <w:jc w:val="both"/>
        <w:rPr>
          <w:u w:val="single"/>
        </w:rPr>
      </w:pPr>
      <w:r w:rsidRPr="00E47BEF">
        <w:rPr>
          <w:u w:val="single"/>
        </w:rPr>
        <w:t>Steps to configure Security</w:t>
      </w:r>
    </w:p>
    <w:p w14:paraId="2AEE5598" w14:textId="0E2F8E43" w:rsidR="00E47BEF" w:rsidRPr="00E47BEF" w:rsidRDefault="00E47BEF" w:rsidP="00E47BEF">
      <w:pPr>
        <w:pStyle w:val="ListParagraph"/>
        <w:numPr>
          <w:ilvl w:val="0"/>
          <w:numId w:val="10"/>
        </w:numPr>
        <w:jc w:val="both"/>
        <w:rPr>
          <w:u w:val="single"/>
        </w:rPr>
      </w:pPr>
      <w:r>
        <w:t xml:space="preserve">Go to Jenkins’ dashboard. Click on </w:t>
      </w:r>
      <w:r w:rsidRPr="00041749">
        <w:rPr>
          <w:b/>
          <w:bCs/>
        </w:rPr>
        <w:t>Manage Jenkins</w:t>
      </w:r>
      <w:r>
        <w:t xml:space="preserve"> on left side panel</w:t>
      </w:r>
      <w:r w:rsidR="00041749">
        <w:t>.</w:t>
      </w:r>
      <w:r>
        <w:t xml:space="preserve"> You will get the following screen.</w:t>
      </w:r>
    </w:p>
    <w:p w14:paraId="206E7321" w14:textId="26883AE6" w:rsidR="00E47BEF" w:rsidRDefault="00E47BEF" w:rsidP="00E47BEF">
      <w:pPr>
        <w:ind w:firstLine="1080"/>
        <w:jc w:val="both"/>
        <w:rPr>
          <w:u w:val="single"/>
        </w:rPr>
      </w:pPr>
      <w:r>
        <w:rPr>
          <w:noProof/>
        </w:rPr>
        <w:drawing>
          <wp:inline distT="0" distB="0" distL="0" distR="0" wp14:anchorId="375A4DF4" wp14:editId="445C5DD3">
            <wp:extent cx="4582440" cy="1880255"/>
            <wp:effectExtent l="0" t="0" r="889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7054" cy="1894458"/>
                    </a:xfrm>
                    <a:prstGeom prst="rect">
                      <a:avLst/>
                    </a:prstGeom>
                  </pic:spPr>
                </pic:pic>
              </a:graphicData>
            </a:graphic>
          </wp:inline>
        </w:drawing>
      </w:r>
    </w:p>
    <w:p w14:paraId="53485BD3" w14:textId="41D38FC0" w:rsidR="00E47BEF" w:rsidRPr="00EF3991" w:rsidRDefault="00285818" w:rsidP="00EF3991">
      <w:pPr>
        <w:pStyle w:val="ListParagraph"/>
        <w:numPr>
          <w:ilvl w:val="0"/>
          <w:numId w:val="3"/>
        </w:numPr>
        <w:ind w:left="630" w:hanging="180"/>
        <w:jc w:val="both"/>
      </w:pPr>
      <w:r w:rsidRPr="00EF3991">
        <w:t>Anyone</w:t>
      </w:r>
      <w:r w:rsidR="00EF3991" w:rsidRPr="00EF3991">
        <w:t xml:space="preserve"> who has the </w:t>
      </w:r>
      <w:proofErr w:type="spellStart"/>
      <w:r w:rsidR="00EF3991" w:rsidRPr="00EF3991">
        <w:t>ip</w:t>
      </w:r>
      <w:proofErr w:type="spellEnd"/>
      <w:r w:rsidR="00EF3991" w:rsidRPr="00EF3991">
        <w:t xml:space="preserve"> address and port number details can do anything which is not good practice.</w:t>
      </w:r>
    </w:p>
    <w:p w14:paraId="43ABBFF5" w14:textId="0DEDA508" w:rsidR="00E47BEF" w:rsidRDefault="00E47BEF" w:rsidP="00E47BEF">
      <w:pPr>
        <w:ind w:left="1080"/>
        <w:jc w:val="both"/>
        <w:rPr>
          <w:u w:val="single"/>
        </w:rPr>
      </w:pPr>
      <w:r>
        <w:rPr>
          <w:noProof/>
        </w:rPr>
        <w:drawing>
          <wp:inline distT="0" distB="0" distL="0" distR="0" wp14:anchorId="1B66FEAE" wp14:editId="729B3E5F">
            <wp:extent cx="6176407" cy="28682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01005" cy="2879718"/>
                    </a:xfrm>
                    <a:prstGeom prst="rect">
                      <a:avLst/>
                    </a:prstGeom>
                  </pic:spPr>
                </pic:pic>
              </a:graphicData>
            </a:graphic>
          </wp:inline>
        </w:drawing>
      </w:r>
    </w:p>
    <w:p w14:paraId="70E0D223" w14:textId="2D39DBE5" w:rsidR="00E47BEF" w:rsidRDefault="00E47BEF" w:rsidP="00E47BEF">
      <w:pPr>
        <w:jc w:val="both"/>
        <w:rPr>
          <w:u w:val="single"/>
        </w:rPr>
      </w:pPr>
    </w:p>
    <w:p w14:paraId="1FB59C49" w14:textId="17C0E6F5" w:rsidR="00E47BEF" w:rsidRDefault="00E47BEF" w:rsidP="00E47BEF">
      <w:pPr>
        <w:ind w:left="1080"/>
        <w:jc w:val="both"/>
        <w:rPr>
          <w:u w:val="single"/>
        </w:rPr>
      </w:pPr>
      <w:r>
        <w:rPr>
          <w:noProof/>
        </w:rPr>
        <w:lastRenderedPageBreak/>
        <w:drawing>
          <wp:inline distT="0" distB="0" distL="0" distR="0" wp14:anchorId="3FE6E86C" wp14:editId="308274A0">
            <wp:extent cx="6400800" cy="3229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29610"/>
                    </a:xfrm>
                    <a:prstGeom prst="rect">
                      <a:avLst/>
                    </a:prstGeom>
                  </pic:spPr>
                </pic:pic>
              </a:graphicData>
            </a:graphic>
          </wp:inline>
        </w:drawing>
      </w:r>
    </w:p>
    <w:p w14:paraId="5E690DC2" w14:textId="1F5274C9" w:rsidR="00E47BEF" w:rsidRDefault="00E47BEF" w:rsidP="00E47BEF">
      <w:pPr>
        <w:jc w:val="both"/>
        <w:rPr>
          <w:u w:val="single"/>
        </w:rPr>
      </w:pPr>
    </w:p>
    <w:p w14:paraId="3956F632" w14:textId="1D8E4A91" w:rsidR="00E47BEF" w:rsidRDefault="00E47BEF" w:rsidP="00E47BEF">
      <w:pPr>
        <w:ind w:firstLine="1080"/>
        <w:jc w:val="both"/>
        <w:rPr>
          <w:u w:val="single"/>
        </w:rPr>
      </w:pPr>
      <w:r>
        <w:rPr>
          <w:noProof/>
        </w:rPr>
        <w:drawing>
          <wp:inline distT="0" distB="0" distL="0" distR="0" wp14:anchorId="43E27137" wp14:editId="598F0E1C">
            <wp:extent cx="640080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362325"/>
                    </a:xfrm>
                    <a:prstGeom prst="rect">
                      <a:avLst/>
                    </a:prstGeom>
                  </pic:spPr>
                </pic:pic>
              </a:graphicData>
            </a:graphic>
          </wp:inline>
        </w:drawing>
      </w:r>
    </w:p>
    <w:p w14:paraId="76CF5518" w14:textId="011991B2" w:rsidR="00BE442F" w:rsidRPr="00BE442F" w:rsidRDefault="00BE442F" w:rsidP="003050F7">
      <w:pPr>
        <w:pStyle w:val="ListParagraph"/>
        <w:numPr>
          <w:ilvl w:val="0"/>
          <w:numId w:val="18"/>
        </w:numPr>
        <w:ind w:left="540" w:hanging="90"/>
        <w:jc w:val="both"/>
        <w:rPr>
          <w:b/>
          <w:bCs/>
          <w:u w:val="single"/>
        </w:rPr>
      </w:pPr>
      <w:r w:rsidRPr="00BE442F">
        <w:rPr>
          <w:b/>
          <w:bCs/>
          <w:u w:val="single"/>
        </w:rPr>
        <w:t>Matrix Based Security</w:t>
      </w:r>
    </w:p>
    <w:p w14:paraId="58DF7C90" w14:textId="3B75496A" w:rsidR="00E47BEF" w:rsidRDefault="00EF3991" w:rsidP="00EF3991">
      <w:pPr>
        <w:pStyle w:val="ListParagraph"/>
        <w:numPr>
          <w:ilvl w:val="0"/>
          <w:numId w:val="3"/>
        </w:numPr>
        <w:ind w:left="630" w:hanging="180"/>
        <w:jc w:val="both"/>
      </w:pPr>
      <w:r w:rsidRPr="00EF3991">
        <w:t>When we have a team there might be different role of every individual</w:t>
      </w:r>
      <w:r w:rsidR="00BE442F">
        <w:t xml:space="preserve"> like developer, tester, admin</w:t>
      </w:r>
      <w:r w:rsidRPr="00EF3991">
        <w:t xml:space="preserve"> they need different permission on different jobs then we need to go for the Matric based security mode.</w:t>
      </w:r>
    </w:p>
    <w:p w14:paraId="26BD6126" w14:textId="351E518A" w:rsidR="00BE442F" w:rsidRPr="00EF3991" w:rsidRDefault="00BE442F" w:rsidP="00BE442F">
      <w:pPr>
        <w:ind w:left="450"/>
        <w:jc w:val="both"/>
      </w:pPr>
    </w:p>
    <w:p w14:paraId="763D8D29" w14:textId="6B790E00" w:rsidR="00E47BEF" w:rsidRDefault="00E47BEF" w:rsidP="00E47BEF">
      <w:pPr>
        <w:ind w:firstLine="1080"/>
        <w:jc w:val="both"/>
        <w:rPr>
          <w:u w:val="single"/>
        </w:rPr>
      </w:pPr>
      <w:r>
        <w:rPr>
          <w:noProof/>
        </w:rPr>
        <w:lastRenderedPageBreak/>
        <w:drawing>
          <wp:inline distT="0" distB="0" distL="0" distR="0" wp14:anchorId="54CD478B" wp14:editId="5AEB89EA">
            <wp:extent cx="6400800" cy="3275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275965"/>
                    </a:xfrm>
                    <a:prstGeom prst="rect">
                      <a:avLst/>
                    </a:prstGeom>
                  </pic:spPr>
                </pic:pic>
              </a:graphicData>
            </a:graphic>
          </wp:inline>
        </w:drawing>
      </w:r>
    </w:p>
    <w:p w14:paraId="1E1AF3BD" w14:textId="0B055621" w:rsidR="006C3DD4" w:rsidRPr="006C3DD4" w:rsidRDefault="006C3DD4" w:rsidP="006C3DD4">
      <w:pPr>
        <w:pStyle w:val="ListParagraph"/>
        <w:ind w:left="630"/>
        <w:jc w:val="both"/>
      </w:pPr>
    </w:p>
    <w:p w14:paraId="7DB92974" w14:textId="3CA96D47" w:rsidR="006C3DD4" w:rsidRDefault="006C3DD4" w:rsidP="006C3DD4">
      <w:pPr>
        <w:pStyle w:val="ListParagraph"/>
        <w:numPr>
          <w:ilvl w:val="0"/>
          <w:numId w:val="3"/>
        </w:numPr>
        <w:ind w:left="630" w:hanging="180"/>
        <w:jc w:val="both"/>
      </w:pPr>
      <w:r w:rsidRPr="006C3DD4">
        <w:t xml:space="preserve">Add the user or user group and tick mark the permission need to give the </w:t>
      </w:r>
      <w:r w:rsidR="00285818" w:rsidRPr="006C3DD4">
        <w:t>user</w:t>
      </w:r>
      <w:r w:rsidRPr="006C3DD4">
        <w:t xml:space="preserve">. Can </w:t>
      </w:r>
      <w:proofErr w:type="spellStart"/>
      <w:r w:rsidRPr="006C3DD4">
        <w:t>seen</w:t>
      </w:r>
      <w:proofErr w:type="spellEnd"/>
      <w:r w:rsidRPr="006C3DD4">
        <w:t xml:space="preserve"> in below image, has added </w:t>
      </w:r>
      <w:r w:rsidR="0075017D">
        <w:t>(</w:t>
      </w:r>
      <w:proofErr w:type="gramStart"/>
      <w:r w:rsidRPr="006C3DD4">
        <w:t xml:space="preserve">Lucky </w:t>
      </w:r>
      <w:r w:rsidR="0075017D">
        <w:t>)</w:t>
      </w:r>
      <w:r w:rsidRPr="006C3DD4">
        <w:t>as</w:t>
      </w:r>
      <w:proofErr w:type="gramEnd"/>
      <w:r w:rsidRPr="006C3DD4">
        <w:t xml:space="preserve"> a user and given all the user.</w:t>
      </w:r>
    </w:p>
    <w:p w14:paraId="4B1CC4BF" w14:textId="68FD8034" w:rsidR="00285818" w:rsidRDefault="00285818" w:rsidP="006C3DD4">
      <w:pPr>
        <w:pStyle w:val="ListParagraph"/>
        <w:numPr>
          <w:ilvl w:val="0"/>
          <w:numId w:val="3"/>
        </w:numPr>
        <w:ind w:left="630" w:hanging="180"/>
        <w:jc w:val="both"/>
      </w:pPr>
      <w:r>
        <w:t xml:space="preserve">For </w:t>
      </w:r>
      <w:r w:rsidR="0075017D">
        <w:t>example,</w:t>
      </w:r>
      <w:r>
        <w:t xml:space="preserve"> in the team one member(user</w:t>
      </w:r>
      <w:r w:rsidR="00BE442F">
        <w:t>1</w:t>
      </w:r>
      <w:r>
        <w:t xml:space="preserve">) is monitoring the job so he/she needs read only access. </w:t>
      </w:r>
    </w:p>
    <w:p w14:paraId="602C2A1F" w14:textId="286A11ED" w:rsidR="00BE442F" w:rsidRDefault="00BE442F" w:rsidP="00BE442F">
      <w:pPr>
        <w:jc w:val="both"/>
      </w:pPr>
    </w:p>
    <w:p w14:paraId="083E84A5" w14:textId="77777777" w:rsidR="00BE442F" w:rsidRDefault="00BE442F" w:rsidP="00BE442F">
      <w:pPr>
        <w:jc w:val="both"/>
      </w:pPr>
    </w:p>
    <w:p w14:paraId="21D9CBAE" w14:textId="77777777" w:rsidR="0075017D" w:rsidRDefault="0075017D" w:rsidP="0075017D">
      <w:pPr>
        <w:pStyle w:val="ListParagraph"/>
        <w:ind w:left="630"/>
        <w:jc w:val="both"/>
      </w:pPr>
    </w:p>
    <w:tbl>
      <w:tblPr>
        <w:tblStyle w:val="TableGrid"/>
        <w:tblpPr w:leftFromText="180" w:rightFromText="180" w:horzAnchor="page" w:tblpX="5055" w:tblpY="309"/>
        <w:tblW w:w="0" w:type="auto"/>
        <w:tblLook w:val="04A0" w:firstRow="1" w:lastRow="0" w:firstColumn="1" w:lastColumn="0" w:noHBand="0" w:noVBand="1"/>
      </w:tblPr>
      <w:tblGrid>
        <w:gridCol w:w="782"/>
        <w:gridCol w:w="782"/>
        <w:gridCol w:w="782"/>
        <w:gridCol w:w="782"/>
      </w:tblGrid>
      <w:tr w:rsidR="00BE442F" w14:paraId="1C86896B" w14:textId="77777777" w:rsidTr="00BE442F">
        <w:trPr>
          <w:trHeight w:val="420"/>
        </w:trPr>
        <w:tc>
          <w:tcPr>
            <w:tcW w:w="782" w:type="dxa"/>
            <w:shd w:val="clear" w:color="auto" w:fill="C5E0B3" w:themeFill="accent6" w:themeFillTint="66"/>
          </w:tcPr>
          <w:p w14:paraId="7F3FB95B" w14:textId="3133B724" w:rsidR="0075017D" w:rsidRPr="0075017D" w:rsidRDefault="0075017D" w:rsidP="00BE442F">
            <w:pPr>
              <w:pStyle w:val="ListParagraph"/>
              <w:ind w:left="0"/>
              <w:jc w:val="both"/>
              <w:rPr>
                <w:b/>
                <w:bCs/>
              </w:rPr>
            </w:pPr>
            <w:r w:rsidRPr="0075017D">
              <w:rPr>
                <w:b/>
                <w:bCs/>
              </w:rPr>
              <w:t>Job Name</w:t>
            </w:r>
          </w:p>
        </w:tc>
        <w:tc>
          <w:tcPr>
            <w:tcW w:w="782" w:type="dxa"/>
            <w:shd w:val="clear" w:color="auto" w:fill="C5E0B3" w:themeFill="accent6" w:themeFillTint="66"/>
          </w:tcPr>
          <w:p w14:paraId="4AB6D351" w14:textId="452A00FF" w:rsidR="0075017D" w:rsidRPr="0075017D" w:rsidRDefault="0075017D" w:rsidP="00BE442F">
            <w:pPr>
              <w:pStyle w:val="ListParagraph"/>
              <w:tabs>
                <w:tab w:val="left" w:pos="0"/>
              </w:tabs>
              <w:ind w:left="-26"/>
              <w:jc w:val="both"/>
              <w:rPr>
                <w:b/>
                <w:bCs/>
              </w:rPr>
            </w:pPr>
            <w:r w:rsidRPr="0075017D">
              <w:rPr>
                <w:b/>
                <w:bCs/>
              </w:rPr>
              <w:t>User1</w:t>
            </w:r>
          </w:p>
        </w:tc>
        <w:tc>
          <w:tcPr>
            <w:tcW w:w="782" w:type="dxa"/>
            <w:shd w:val="clear" w:color="auto" w:fill="C5E0B3" w:themeFill="accent6" w:themeFillTint="66"/>
          </w:tcPr>
          <w:p w14:paraId="62D59C9F" w14:textId="1A04E505" w:rsidR="0075017D" w:rsidRPr="0075017D" w:rsidRDefault="0075017D" w:rsidP="00BE442F">
            <w:pPr>
              <w:pStyle w:val="ListParagraph"/>
              <w:ind w:left="0"/>
              <w:jc w:val="both"/>
              <w:rPr>
                <w:b/>
                <w:bCs/>
              </w:rPr>
            </w:pPr>
            <w:r w:rsidRPr="0075017D">
              <w:rPr>
                <w:b/>
                <w:bCs/>
              </w:rPr>
              <w:t>User2</w:t>
            </w:r>
          </w:p>
        </w:tc>
        <w:tc>
          <w:tcPr>
            <w:tcW w:w="782" w:type="dxa"/>
            <w:shd w:val="clear" w:color="auto" w:fill="C5E0B3" w:themeFill="accent6" w:themeFillTint="66"/>
          </w:tcPr>
          <w:p w14:paraId="37E66391" w14:textId="75C20810" w:rsidR="0075017D" w:rsidRPr="0075017D" w:rsidRDefault="0075017D" w:rsidP="00BE442F">
            <w:pPr>
              <w:pStyle w:val="ListParagraph"/>
              <w:ind w:left="0"/>
              <w:jc w:val="both"/>
              <w:rPr>
                <w:b/>
                <w:bCs/>
              </w:rPr>
            </w:pPr>
            <w:r w:rsidRPr="0075017D">
              <w:rPr>
                <w:b/>
                <w:bCs/>
              </w:rPr>
              <w:t>User3</w:t>
            </w:r>
          </w:p>
        </w:tc>
      </w:tr>
      <w:tr w:rsidR="0075017D" w14:paraId="6F2F26B7" w14:textId="77777777" w:rsidTr="00BE442F">
        <w:trPr>
          <w:trHeight w:val="407"/>
        </w:trPr>
        <w:tc>
          <w:tcPr>
            <w:tcW w:w="782" w:type="dxa"/>
          </w:tcPr>
          <w:p w14:paraId="70529C3E" w14:textId="3FAD0C1C" w:rsidR="0075017D" w:rsidRPr="006C2F36" w:rsidRDefault="0075017D" w:rsidP="00BE442F">
            <w:pPr>
              <w:pStyle w:val="ListParagraph"/>
              <w:ind w:left="0"/>
              <w:jc w:val="both"/>
              <w:rPr>
                <w:b/>
                <w:bCs/>
              </w:rPr>
            </w:pPr>
            <w:r w:rsidRPr="006C2F36">
              <w:rPr>
                <w:b/>
                <w:bCs/>
              </w:rPr>
              <w:t>Job1</w:t>
            </w:r>
          </w:p>
        </w:tc>
        <w:tc>
          <w:tcPr>
            <w:tcW w:w="782" w:type="dxa"/>
          </w:tcPr>
          <w:p w14:paraId="2C40F694" w14:textId="78A3FD42" w:rsidR="0075017D" w:rsidRDefault="00BE442F" w:rsidP="00BE442F">
            <w:pPr>
              <w:pStyle w:val="ListParagraph"/>
              <w:ind w:left="0"/>
              <w:jc w:val="both"/>
            </w:pPr>
            <w:r>
              <w:t>Read</w:t>
            </w:r>
          </w:p>
        </w:tc>
        <w:tc>
          <w:tcPr>
            <w:tcW w:w="782" w:type="dxa"/>
          </w:tcPr>
          <w:p w14:paraId="53404F93" w14:textId="265EB7F7" w:rsidR="0075017D" w:rsidRDefault="0075017D" w:rsidP="00BE442F">
            <w:pPr>
              <w:pStyle w:val="ListParagraph"/>
              <w:ind w:left="0"/>
              <w:jc w:val="both"/>
            </w:pPr>
            <w:r>
              <w:t>Read</w:t>
            </w:r>
          </w:p>
        </w:tc>
        <w:tc>
          <w:tcPr>
            <w:tcW w:w="782" w:type="dxa"/>
          </w:tcPr>
          <w:p w14:paraId="6539A300" w14:textId="270B8940" w:rsidR="0075017D" w:rsidRDefault="00BE442F" w:rsidP="00BE442F">
            <w:pPr>
              <w:pStyle w:val="ListParagraph"/>
              <w:ind w:left="0"/>
              <w:jc w:val="both"/>
            </w:pPr>
            <w:r>
              <w:t>All</w:t>
            </w:r>
          </w:p>
        </w:tc>
      </w:tr>
      <w:tr w:rsidR="0075017D" w14:paraId="6EF4AAF8" w14:textId="77777777" w:rsidTr="00BE442F">
        <w:trPr>
          <w:trHeight w:val="420"/>
        </w:trPr>
        <w:tc>
          <w:tcPr>
            <w:tcW w:w="782" w:type="dxa"/>
          </w:tcPr>
          <w:p w14:paraId="7EED3403" w14:textId="37FA2C06" w:rsidR="0075017D" w:rsidRPr="006C2F36" w:rsidRDefault="0075017D" w:rsidP="00BE442F">
            <w:pPr>
              <w:pStyle w:val="ListParagraph"/>
              <w:ind w:left="0"/>
              <w:jc w:val="both"/>
              <w:rPr>
                <w:b/>
                <w:bCs/>
              </w:rPr>
            </w:pPr>
            <w:r w:rsidRPr="006C2F36">
              <w:rPr>
                <w:b/>
                <w:bCs/>
              </w:rPr>
              <w:t>Job2</w:t>
            </w:r>
          </w:p>
        </w:tc>
        <w:tc>
          <w:tcPr>
            <w:tcW w:w="782" w:type="dxa"/>
          </w:tcPr>
          <w:p w14:paraId="6CF148E7" w14:textId="3599D598" w:rsidR="0075017D" w:rsidRDefault="00BE442F" w:rsidP="00BE442F">
            <w:pPr>
              <w:pStyle w:val="ListParagraph"/>
              <w:ind w:left="0"/>
              <w:jc w:val="both"/>
            </w:pPr>
            <w:r>
              <w:t>Read</w:t>
            </w:r>
          </w:p>
        </w:tc>
        <w:tc>
          <w:tcPr>
            <w:tcW w:w="782" w:type="dxa"/>
          </w:tcPr>
          <w:p w14:paraId="7F86C2D2" w14:textId="7E1470B7" w:rsidR="0075017D" w:rsidRDefault="0075017D" w:rsidP="00BE442F">
            <w:pPr>
              <w:pStyle w:val="ListParagraph"/>
              <w:ind w:left="0"/>
              <w:jc w:val="both"/>
            </w:pPr>
            <w:r>
              <w:t>All</w:t>
            </w:r>
          </w:p>
        </w:tc>
        <w:tc>
          <w:tcPr>
            <w:tcW w:w="782" w:type="dxa"/>
          </w:tcPr>
          <w:p w14:paraId="6FECEAB2" w14:textId="7AF4D8D4" w:rsidR="0075017D" w:rsidRDefault="00BE442F" w:rsidP="00BE442F">
            <w:pPr>
              <w:pStyle w:val="ListParagraph"/>
              <w:ind w:left="0"/>
              <w:jc w:val="both"/>
            </w:pPr>
            <w:r>
              <w:t>All</w:t>
            </w:r>
          </w:p>
        </w:tc>
      </w:tr>
    </w:tbl>
    <w:p w14:paraId="14DDA17B" w14:textId="2805BF9D" w:rsidR="0075017D" w:rsidRDefault="0075017D" w:rsidP="0075017D">
      <w:pPr>
        <w:pStyle w:val="ListParagraph"/>
        <w:ind w:left="630"/>
        <w:jc w:val="both"/>
      </w:pPr>
    </w:p>
    <w:p w14:paraId="7F94B436" w14:textId="6A8B463B" w:rsidR="0075017D" w:rsidRDefault="0075017D" w:rsidP="0075017D">
      <w:pPr>
        <w:pStyle w:val="ListParagraph"/>
        <w:ind w:left="630"/>
        <w:jc w:val="both"/>
      </w:pPr>
    </w:p>
    <w:p w14:paraId="7C124136" w14:textId="635CB784" w:rsidR="00BE442F" w:rsidRDefault="00BE442F" w:rsidP="0075017D">
      <w:pPr>
        <w:pStyle w:val="ListParagraph"/>
        <w:ind w:left="630"/>
        <w:jc w:val="both"/>
      </w:pPr>
    </w:p>
    <w:p w14:paraId="76F92961" w14:textId="4FB553B1" w:rsidR="00BE442F" w:rsidRDefault="00BE442F" w:rsidP="0075017D">
      <w:pPr>
        <w:pStyle w:val="ListParagraph"/>
        <w:ind w:left="630"/>
        <w:jc w:val="both"/>
      </w:pPr>
    </w:p>
    <w:p w14:paraId="7A58850A" w14:textId="30F4C55F" w:rsidR="00BE442F" w:rsidRDefault="00BE442F" w:rsidP="0075017D">
      <w:pPr>
        <w:pStyle w:val="ListParagraph"/>
        <w:ind w:left="630"/>
        <w:jc w:val="both"/>
      </w:pPr>
    </w:p>
    <w:p w14:paraId="3944A75A" w14:textId="77777777" w:rsidR="00BE442F" w:rsidRDefault="00BE442F" w:rsidP="0075017D">
      <w:pPr>
        <w:pStyle w:val="ListParagraph"/>
        <w:ind w:left="630"/>
        <w:jc w:val="both"/>
      </w:pPr>
    </w:p>
    <w:p w14:paraId="0706A17C" w14:textId="49253643" w:rsidR="00285818" w:rsidRDefault="0075017D" w:rsidP="00285818">
      <w:pPr>
        <w:ind w:firstLine="1440"/>
        <w:jc w:val="both"/>
      </w:pPr>
      <w:r>
        <w:rPr>
          <w:noProof/>
        </w:rPr>
        <w:lastRenderedPageBreak/>
        <w:drawing>
          <wp:inline distT="0" distB="0" distL="0" distR="0" wp14:anchorId="339F89E6" wp14:editId="6C7AA633">
            <wp:extent cx="5340545" cy="230032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848" cy="2308642"/>
                    </a:xfrm>
                    <a:prstGeom prst="rect">
                      <a:avLst/>
                    </a:prstGeom>
                  </pic:spPr>
                </pic:pic>
              </a:graphicData>
            </a:graphic>
          </wp:inline>
        </w:drawing>
      </w:r>
    </w:p>
    <w:p w14:paraId="5FCE7363" w14:textId="474E43FA" w:rsidR="006C3DD4" w:rsidRDefault="006C3DD4" w:rsidP="006C3DD4">
      <w:pPr>
        <w:jc w:val="both"/>
      </w:pPr>
    </w:p>
    <w:p w14:paraId="793AB26D" w14:textId="1F84CC18" w:rsidR="006C3DD4" w:rsidRDefault="006C3DD4" w:rsidP="006C3DD4">
      <w:pPr>
        <w:pStyle w:val="ListParagraph"/>
        <w:numPr>
          <w:ilvl w:val="0"/>
          <w:numId w:val="17"/>
        </w:numPr>
        <w:jc w:val="both"/>
        <w:rPr>
          <w:b/>
          <w:bCs/>
          <w:u w:val="single"/>
        </w:rPr>
      </w:pPr>
      <w:r w:rsidRPr="006C3DD4">
        <w:rPr>
          <w:b/>
          <w:bCs/>
          <w:u w:val="single"/>
        </w:rPr>
        <w:t>How to create user?</w:t>
      </w:r>
    </w:p>
    <w:p w14:paraId="44967F0C" w14:textId="774C5B72" w:rsidR="006C3DD4" w:rsidRDefault="006C3DD4" w:rsidP="006C3DD4">
      <w:pPr>
        <w:pStyle w:val="ListParagraph"/>
        <w:numPr>
          <w:ilvl w:val="0"/>
          <w:numId w:val="3"/>
        </w:numPr>
        <w:ind w:left="630" w:hanging="180"/>
        <w:jc w:val="both"/>
      </w:pPr>
      <w:r w:rsidRPr="006C3DD4">
        <w:t>On dashboard click on manage Jenkins and select Manage users</w:t>
      </w:r>
      <w:r>
        <w:t>.</w:t>
      </w:r>
    </w:p>
    <w:p w14:paraId="6AD928FE" w14:textId="65DD7C45" w:rsidR="006C3DD4" w:rsidRDefault="006C3DD4" w:rsidP="006C3DD4">
      <w:pPr>
        <w:pStyle w:val="ListParagraph"/>
        <w:numPr>
          <w:ilvl w:val="0"/>
          <w:numId w:val="3"/>
        </w:numPr>
        <w:ind w:left="630" w:hanging="180"/>
        <w:jc w:val="both"/>
      </w:pPr>
      <w:r>
        <w:t xml:space="preserve">To create new </w:t>
      </w:r>
      <w:r w:rsidR="00692772">
        <w:t>user,</w:t>
      </w:r>
      <w:r>
        <w:t xml:space="preserve"> click on Create User on the left side panel and fill all the details.</w:t>
      </w:r>
    </w:p>
    <w:p w14:paraId="5CFC5C29" w14:textId="77777777" w:rsidR="006C3DD4" w:rsidRDefault="006C3DD4" w:rsidP="006C3DD4">
      <w:pPr>
        <w:pStyle w:val="ListParagraph"/>
        <w:ind w:left="630"/>
        <w:jc w:val="both"/>
      </w:pPr>
    </w:p>
    <w:p w14:paraId="3E534C70" w14:textId="556834AE" w:rsidR="006C3DD4" w:rsidRDefault="006C3DD4" w:rsidP="00692772">
      <w:pPr>
        <w:pStyle w:val="ListParagraph"/>
        <w:ind w:left="630"/>
        <w:jc w:val="both"/>
      </w:pPr>
      <w:r>
        <w:rPr>
          <w:noProof/>
        </w:rPr>
        <w:drawing>
          <wp:inline distT="0" distB="0" distL="0" distR="0" wp14:anchorId="09E4A799" wp14:editId="7BFF1ECC">
            <wp:extent cx="5501378" cy="1307087"/>
            <wp:effectExtent l="0" t="0" r="444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3218" cy="1395433"/>
                    </a:xfrm>
                    <a:prstGeom prst="rect">
                      <a:avLst/>
                    </a:prstGeom>
                  </pic:spPr>
                </pic:pic>
              </a:graphicData>
            </a:graphic>
          </wp:inline>
        </w:drawing>
      </w:r>
    </w:p>
    <w:p w14:paraId="7BCD05B9" w14:textId="036181F2" w:rsidR="006C3DD4" w:rsidRDefault="006C3DD4" w:rsidP="006C3DD4">
      <w:pPr>
        <w:pStyle w:val="ListParagraph"/>
        <w:ind w:left="630"/>
        <w:jc w:val="both"/>
      </w:pPr>
    </w:p>
    <w:p w14:paraId="4EC2DE94" w14:textId="1A719F9B" w:rsidR="006C3DD4" w:rsidRPr="006C3DD4" w:rsidRDefault="006C3DD4" w:rsidP="006C3DD4">
      <w:pPr>
        <w:pStyle w:val="ListParagraph"/>
        <w:ind w:left="630"/>
        <w:jc w:val="both"/>
      </w:pPr>
      <w:r>
        <w:rPr>
          <w:noProof/>
        </w:rPr>
        <w:drawing>
          <wp:inline distT="0" distB="0" distL="0" distR="0" wp14:anchorId="1404AA91" wp14:editId="30AF7E1C">
            <wp:extent cx="4617949" cy="2109291"/>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556" cy="2123271"/>
                    </a:xfrm>
                    <a:prstGeom prst="rect">
                      <a:avLst/>
                    </a:prstGeom>
                  </pic:spPr>
                </pic:pic>
              </a:graphicData>
            </a:graphic>
          </wp:inline>
        </w:drawing>
      </w:r>
    </w:p>
    <w:p w14:paraId="5158FF4B" w14:textId="06B0F695" w:rsidR="006C3DD4" w:rsidRDefault="006C3DD4" w:rsidP="00E47BEF">
      <w:pPr>
        <w:ind w:firstLine="1080"/>
        <w:jc w:val="both"/>
        <w:rPr>
          <w:u w:val="single"/>
        </w:rPr>
      </w:pPr>
    </w:p>
    <w:p w14:paraId="4DF06D2C" w14:textId="1B990FEC" w:rsidR="00BE442F" w:rsidRDefault="00BE442F" w:rsidP="00E47BEF">
      <w:pPr>
        <w:ind w:firstLine="1080"/>
        <w:jc w:val="both"/>
        <w:rPr>
          <w:u w:val="single"/>
        </w:rPr>
      </w:pPr>
    </w:p>
    <w:p w14:paraId="5A048987" w14:textId="7B1CF41B" w:rsidR="00BE442F" w:rsidRDefault="00BE442F" w:rsidP="00E47BEF">
      <w:pPr>
        <w:ind w:firstLine="1080"/>
        <w:jc w:val="both"/>
        <w:rPr>
          <w:u w:val="single"/>
        </w:rPr>
      </w:pPr>
    </w:p>
    <w:p w14:paraId="20CD9783" w14:textId="77777777" w:rsidR="00BE442F" w:rsidRDefault="00BE442F" w:rsidP="00E47BEF">
      <w:pPr>
        <w:ind w:firstLine="1080"/>
        <w:jc w:val="both"/>
        <w:rPr>
          <w:u w:val="single"/>
        </w:rPr>
      </w:pPr>
    </w:p>
    <w:p w14:paraId="16454AEE" w14:textId="5768E4C7" w:rsidR="00E47BEF" w:rsidRDefault="00BE442F" w:rsidP="003050F7">
      <w:pPr>
        <w:pStyle w:val="ListParagraph"/>
        <w:numPr>
          <w:ilvl w:val="0"/>
          <w:numId w:val="18"/>
        </w:numPr>
        <w:ind w:left="540" w:hanging="90"/>
        <w:jc w:val="both"/>
        <w:rPr>
          <w:b/>
          <w:bCs/>
          <w:u w:val="single"/>
        </w:rPr>
      </w:pPr>
      <w:r w:rsidRPr="00BE442F">
        <w:rPr>
          <w:b/>
          <w:bCs/>
          <w:u w:val="single"/>
        </w:rPr>
        <w:lastRenderedPageBreak/>
        <w:t>Project Based Matrix Authorization Strategy</w:t>
      </w:r>
    </w:p>
    <w:p w14:paraId="6E1D9901" w14:textId="77777777" w:rsidR="006C2F36" w:rsidRDefault="006C2F36" w:rsidP="006C2F36">
      <w:pPr>
        <w:pStyle w:val="ListParagraph"/>
        <w:jc w:val="both"/>
        <w:rPr>
          <w:b/>
          <w:bCs/>
          <w:u w:val="single"/>
        </w:rPr>
      </w:pPr>
    </w:p>
    <w:p w14:paraId="0091B6E5" w14:textId="2A317E4D" w:rsidR="006C2F36" w:rsidRDefault="006C2F36" w:rsidP="006C2F36">
      <w:pPr>
        <w:pStyle w:val="ListParagraph"/>
        <w:numPr>
          <w:ilvl w:val="0"/>
          <w:numId w:val="3"/>
        </w:numPr>
        <w:ind w:left="630" w:hanging="180"/>
        <w:jc w:val="both"/>
      </w:pPr>
      <w:r w:rsidRPr="006C2F36">
        <w:t>Let</w:t>
      </w:r>
      <w:r>
        <w:t xml:space="preserve">’s take an example, we have team consist </w:t>
      </w:r>
      <w:r w:rsidR="00137901">
        <w:t>of different</w:t>
      </w:r>
      <w:r>
        <w:t xml:space="preserve"> profile like tester, developer and admin and we have 3 project(jobs)</w:t>
      </w:r>
    </w:p>
    <w:p w14:paraId="7FAD834D" w14:textId="69A54288" w:rsidR="006C2F36" w:rsidRDefault="00137901" w:rsidP="006C2F36">
      <w:pPr>
        <w:pStyle w:val="ListParagraph"/>
        <w:numPr>
          <w:ilvl w:val="0"/>
          <w:numId w:val="3"/>
        </w:numPr>
        <w:ind w:left="630" w:hanging="180"/>
        <w:jc w:val="both"/>
      </w:pPr>
      <w:r>
        <w:t>Same user having different permission across different job. This is possible using Project/Job Based Matrix strategy.</w:t>
      </w:r>
    </w:p>
    <w:p w14:paraId="2877F995" w14:textId="0E6D1555" w:rsidR="006C2F36" w:rsidRDefault="006C2F36" w:rsidP="006C2F36">
      <w:pPr>
        <w:jc w:val="both"/>
      </w:pPr>
    </w:p>
    <w:tbl>
      <w:tblPr>
        <w:tblStyle w:val="TableGrid"/>
        <w:tblW w:w="0" w:type="auto"/>
        <w:tblInd w:w="962" w:type="dxa"/>
        <w:tblLook w:val="04A0" w:firstRow="1" w:lastRow="0" w:firstColumn="1" w:lastColumn="0" w:noHBand="0" w:noVBand="1"/>
      </w:tblPr>
      <w:tblGrid>
        <w:gridCol w:w="1414"/>
        <w:gridCol w:w="2361"/>
        <w:gridCol w:w="1530"/>
        <w:gridCol w:w="2250"/>
      </w:tblGrid>
      <w:tr w:rsidR="006C2F36" w14:paraId="13DFE6F6" w14:textId="77777777" w:rsidTr="006C2F36">
        <w:trPr>
          <w:trHeight w:val="253"/>
        </w:trPr>
        <w:tc>
          <w:tcPr>
            <w:tcW w:w="1414" w:type="dxa"/>
            <w:shd w:val="clear" w:color="auto" w:fill="C5E0B3" w:themeFill="accent6" w:themeFillTint="66"/>
          </w:tcPr>
          <w:p w14:paraId="3D3DE79F" w14:textId="74988CB2" w:rsidR="006C2F36" w:rsidRPr="006C2F36" w:rsidRDefault="006C2F36" w:rsidP="006C2F36">
            <w:pPr>
              <w:jc w:val="both"/>
              <w:rPr>
                <w:b/>
                <w:bCs/>
              </w:rPr>
            </w:pPr>
            <w:r w:rsidRPr="006C2F36">
              <w:rPr>
                <w:b/>
                <w:bCs/>
              </w:rPr>
              <w:t>Profile</w:t>
            </w:r>
          </w:p>
        </w:tc>
        <w:tc>
          <w:tcPr>
            <w:tcW w:w="2361" w:type="dxa"/>
            <w:shd w:val="clear" w:color="auto" w:fill="C5E0B3" w:themeFill="accent6" w:themeFillTint="66"/>
          </w:tcPr>
          <w:p w14:paraId="0AEB86FF" w14:textId="46AA92A5" w:rsidR="006C2F36" w:rsidRPr="006C2F36" w:rsidRDefault="006C2F36" w:rsidP="006C2F36">
            <w:pPr>
              <w:jc w:val="both"/>
              <w:rPr>
                <w:b/>
                <w:bCs/>
              </w:rPr>
            </w:pPr>
            <w:r w:rsidRPr="006C2F36">
              <w:rPr>
                <w:b/>
                <w:bCs/>
              </w:rPr>
              <w:t>Job1(development job)</w:t>
            </w:r>
          </w:p>
        </w:tc>
        <w:tc>
          <w:tcPr>
            <w:tcW w:w="1530" w:type="dxa"/>
            <w:shd w:val="clear" w:color="auto" w:fill="C5E0B3" w:themeFill="accent6" w:themeFillTint="66"/>
          </w:tcPr>
          <w:p w14:paraId="08A69C03" w14:textId="1BBB7DAC" w:rsidR="006C2F36" w:rsidRPr="006C2F36" w:rsidRDefault="006C2F36" w:rsidP="006C2F36">
            <w:pPr>
              <w:jc w:val="both"/>
              <w:rPr>
                <w:b/>
                <w:bCs/>
              </w:rPr>
            </w:pPr>
            <w:r w:rsidRPr="006C2F36">
              <w:rPr>
                <w:b/>
                <w:bCs/>
              </w:rPr>
              <w:t>Job2(test job)</w:t>
            </w:r>
          </w:p>
        </w:tc>
        <w:tc>
          <w:tcPr>
            <w:tcW w:w="2250" w:type="dxa"/>
            <w:shd w:val="clear" w:color="auto" w:fill="C5E0B3" w:themeFill="accent6" w:themeFillTint="66"/>
          </w:tcPr>
          <w:p w14:paraId="7ABBDB7B" w14:textId="4ED8544A" w:rsidR="006C2F36" w:rsidRPr="006C2F36" w:rsidRDefault="006C2F36" w:rsidP="006C2F36">
            <w:pPr>
              <w:jc w:val="both"/>
              <w:rPr>
                <w:b/>
                <w:bCs/>
              </w:rPr>
            </w:pPr>
            <w:r w:rsidRPr="006C2F36">
              <w:rPr>
                <w:b/>
                <w:bCs/>
              </w:rPr>
              <w:t>Job3(Deployment job)</w:t>
            </w:r>
          </w:p>
        </w:tc>
      </w:tr>
      <w:tr w:rsidR="006C2F36" w14:paraId="71DB9227" w14:textId="77777777" w:rsidTr="006C2F36">
        <w:trPr>
          <w:trHeight w:val="245"/>
        </w:trPr>
        <w:tc>
          <w:tcPr>
            <w:tcW w:w="1414" w:type="dxa"/>
          </w:tcPr>
          <w:p w14:paraId="0FAC26CA" w14:textId="19E47C6E" w:rsidR="006C2F36" w:rsidRPr="006C2F36" w:rsidRDefault="006C2F36" w:rsidP="006C2F36">
            <w:pPr>
              <w:jc w:val="both"/>
              <w:rPr>
                <w:b/>
                <w:bCs/>
              </w:rPr>
            </w:pPr>
            <w:r w:rsidRPr="006C2F36">
              <w:rPr>
                <w:b/>
                <w:bCs/>
              </w:rPr>
              <w:t>Developer</w:t>
            </w:r>
          </w:p>
        </w:tc>
        <w:tc>
          <w:tcPr>
            <w:tcW w:w="2361" w:type="dxa"/>
          </w:tcPr>
          <w:p w14:paraId="5A58C86E" w14:textId="5CFDEB10" w:rsidR="006C2F36" w:rsidRDefault="006C2F36" w:rsidP="006C2F36">
            <w:pPr>
              <w:jc w:val="both"/>
            </w:pPr>
            <w:r>
              <w:t>All</w:t>
            </w:r>
          </w:p>
        </w:tc>
        <w:tc>
          <w:tcPr>
            <w:tcW w:w="1530" w:type="dxa"/>
          </w:tcPr>
          <w:p w14:paraId="1B0E14E1" w14:textId="065C5B8A" w:rsidR="006C2F36" w:rsidRDefault="006C2F36" w:rsidP="006C2F36">
            <w:pPr>
              <w:jc w:val="both"/>
            </w:pPr>
            <w:r>
              <w:t>Read</w:t>
            </w:r>
          </w:p>
        </w:tc>
        <w:tc>
          <w:tcPr>
            <w:tcW w:w="2250" w:type="dxa"/>
          </w:tcPr>
          <w:p w14:paraId="0643CB51" w14:textId="0A0FD059" w:rsidR="006C2F36" w:rsidRDefault="006C2F36" w:rsidP="006C2F36">
            <w:pPr>
              <w:jc w:val="both"/>
            </w:pPr>
            <w:r>
              <w:t>Read</w:t>
            </w:r>
          </w:p>
        </w:tc>
      </w:tr>
      <w:tr w:rsidR="006C2F36" w14:paraId="6DC44E89" w14:textId="77777777" w:rsidTr="006C2F36">
        <w:trPr>
          <w:trHeight w:val="253"/>
        </w:trPr>
        <w:tc>
          <w:tcPr>
            <w:tcW w:w="1414" w:type="dxa"/>
          </w:tcPr>
          <w:p w14:paraId="0F82D70F" w14:textId="748DD03C" w:rsidR="006C2F36" w:rsidRPr="006C2F36" w:rsidRDefault="006C2F36" w:rsidP="006C2F36">
            <w:pPr>
              <w:jc w:val="both"/>
              <w:rPr>
                <w:b/>
                <w:bCs/>
              </w:rPr>
            </w:pPr>
            <w:r w:rsidRPr="006C2F36">
              <w:rPr>
                <w:b/>
                <w:bCs/>
              </w:rPr>
              <w:t>Tester</w:t>
            </w:r>
          </w:p>
        </w:tc>
        <w:tc>
          <w:tcPr>
            <w:tcW w:w="2361" w:type="dxa"/>
          </w:tcPr>
          <w:p w14:paraId="29811BB7" w14:textId="19C7CCF6" w:rsidR="006C2F36" w:rsidRDefault="006C2F36" w:rsidP="006C2F36">
            <w:pPr>
              <w:jc w:val="both"/>
            </w:pPr>
            <w:r>
              <w:t>Read</w:t>
            </w:r>
          </w:p>
        </w:tc>
        <w:tc>
          <w:tcPr>
            <w:tcW w:w="1530" w:type="dxa"/>
          </w:tcPr>
          <w:p w14:paraId="5910F6F9" w14:textId="70B003CA" w:rsidR="006C2F36" w:rsidRDefault="006C2F36" w:rsidP="006C2F36">
            <w:pPr>
              <w:jc w:val="both"/>
            </w:pPr>
            <w:r>
              <w:t>All</w:t>
            </w:r>
          </w:p>
        </w:tc>
        <w:tc>
          <w:tcPr>
            <w:tcW w:w="2250" w:type="dxa"/>
          </w:tcPr>
          <w:p w14:paraId="7ADF90D6" w14:textId="76C188E1" w:rsidR="006C2F36" w:rsidRDefault="006C2F36" w:rsidP="006C2F36">
            <w:pPr>
              <w:jc w:val="both"/>
            </w:pPr>
            <w:r>
              <w:t>Read</w:t>
            </w:r>
          </w:p>
        </w:tc>
      </w:tr>
      <w:tr w:rsidR="006C2F36" w14:paraId="7C6AF97A" w14:textId="77777777" w:rsidTr="006C2F36">
        <w:trPr>
          <w:trHeight w:val="245"/>
        </w:trPr>
        <w:tc>
          <w:tcPr>
            <w:tcW w:w="1414" w:type="dxa"/>
          </w:tcPr>
          <w:p w14:paraId="1F05D415" w14:textId="0CC2B5FC" w:rsidR="006C2F36" w:rsidRPr="006C2F36" w:rsidRDefault="006C2F36" w:rsidP="006C2F36">
            <w:pPr>
              <w:jc w:val="both"/>
              <w:rPr>
                <w:b/>
                <w:bCs/>
              </w:rPr>
            </w:pPr>
            <w:r w:rsidRPr="006C2F36">
              <w:rPr>
                <w:b/>
                <w:bCs/>
              </w:rPr>
              <w:t>Admin</w:t>
            </w:r>
          </w:p>
        </w:tc>
        <w:tc>
          <w:tcPr>
            <w:tcW w:w="2361" w:type="dxa"/>
          </w:tcPr>
          <w:p w14:paraId="3DA5FC46" w14:textId="772D5FE6" w:rsidR="006C2F36" w:rsidRDefault="006C2F36" w:rsidP="006C2F36">
            <w:pPr>
              <w:jc w:val="both"/>
            </w:pPr>
            <w:r>
              <w:t>Read</w:t>
            </w:r>
          </w:p>
        </w:tc>
        <w:tc>
          <w:tcPr>
            <w:tcW w:w="1530" w:type="dxa"/>
          </w:tcPr>
          <w:p w14:paraId="23CBF0AF" w14:textId="5E6B3B88" w:rsidR="006C2F36" w:rsidRDefault="006C2F36" w:rsidP="006C2F36">
            <w:pPr>
              <w:jc w:val="both"/>
            </w:pPr>
            <w:r>
              <w:t>Read</w:t>
            </w:r>
          </w:p>
        </w:tc>
        <w:tc>
          <w:tcPr>
            <w:tcW w:w="2250" w:type="dxa"/>
          </w:tcPr>
          <w:p w14:paraId="61DD2896" w14:textId="0CE25F64" w:rsidR="006C2F36" w:rsidRDefault="006C2F36" w:rsidP="006C2F36">
            <w:pPr>
              <w:jc w:val="both"/>
            </w:pPr>
            <w:r>
              <w:t>All</w:t>
            </w:r>
          </w:p>
        </w:tc>
      </w:tr>
    </w:tbl>
    <w:p w14:paraId="09D807FE" w14:textId="77777777" w:rsidR="006C2F36" w:rsidRPr="006C2F36" w:rsidRDefault="006C2F36" w:rsidP="006C2F36">
      <w:pPr>
        <w:jc w:val="both"/>
      </w:pPr>
    </w:p>
    <w:p w14:paraId="7791B3FB" w14:textId="77777777" w:rsidR="00BE442F" w:rsidRPr="00BE442F" w:rsidRDefault="00BE442F" w:rsidP="00BE442F">
      <w:pPr>
        <w:pStyle w:val="ListParagraph"/>
        <w:jc w:val="both"/>
        <w:rPr>
          <w:b/>
          <w:bCs/>
          <w:u w:val="single"/>
        </w:rPr>
      </w:pPr>
    </w:p>
    <w:p w14:paraId="7A09ACA0" w14:textId="03F63AB8" w:rsidR="00E47BEF" w:rsidRDefault="00E47BEF" w:rsidP="00E47BEF">
      <w:pPr>
        <w:ind w:firstLine="1080"/>
        <w:jc w:val="both"/>
        <w:rPr>
          <w:u w:val="single"/>
        </w:rPr>
      </w:pPr>
      <w:r>
        <w:rPr>
          <w:noProof/>
        </w:rPr>
        <w:drawing>
          <wp:inline distT="0" distB="0" distL="0" distR="0" wp14:anchorId="3D150547" wp14:editId="205CCA1D">
            <wp:extent cx="6400800" cy="36810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681095"/>
                    </a:xfrm>
                    <a:prstGeom prst="rect">
                      <a:avLst/>
                    </a:prstGeom>
                  </pic:spPr>
                </pic:pic>
              </a:graphicData>
            </a:graphic>
          </wp:inline>
        </w:drawing>
      </w:r>
    </w:p>
    <w:p w14:paraId="18375A1F" w14:textId="1E89105C" w:rsidR="00137901" w:rsidRDefault="00137901" w:rsidP="00E47BEF">
      <w:pPr>
        <w:ind w:firstLine="1080"/>
        <w:jc w:val="both"/>
        <w:rPr>
          <w:u w:val="single"/>
        </w:rPr>
      </w:pPr>
    </w:p>
    <w:p w14:paraId="0B455CA3" w14:textId="7EFF8A11" w:rsidR="00137901" w:rsidRDefault="00137901" w:rsidP="00E47BEF">
      <w:pPr>
        <w:ind w:firstLine="1080"/>
        <w:jc w:val="both"/>
        <w:rPr>
          <w:u w:val="single"/>
        </w:rPr>
      </w:pPr>
    </w:p>
    <w:p w14:paraId="2C609880" w14:textId="387DB3C9" w:rsidR="00137901" w:rsidRDefault="00137901" w:rsidP="00E47BEF">
      <w:pPr>
        <w:ind w:firstLine="1080"/>
        <w:jc w:val="both"/>
        <w:rPr>
          <w:u w:val="single"/>
        </w:rPr>
      </w:pPr>
      <w:r>
        <w:rPr>
          <w:noProof/>
        </w:rPr>
        <w:lastRenderedPageBreak/>
        <w:drawing>
          <wp:inline distT="0" distB="0" distL="0" distR="0" wp14:anchorId="526FBD04" wp14:editId="23B32A4E">
            <wp:extent cx="5638800" cy="2390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800" cy="2390775"/>
                    </a:xfrm>
                    <a:prstGeom prst="rect">
                      <a:avLst/>
                    </a:prstGeom>
                  </pic:spPr>
                </pic:pic>
              </a:graphicData>
            </a:graphic>
          </wp:inline>
        </w:drawing>
      </w:r>
    </w:p>
    <w:p w14:paraId="69023EAA" w14:textId="77777777" w:rsidR="000759A8" w:rsidRDefault="000759A8" w:rsidP="000759A8">
      <w:pPr>
        <w:pStyle w:val="ListParagraph"/>
        <w:numPr>
          <w:ilvl w:val="0"/>
          <w:numId w:val="3"/>
        </w:numPr>
        <w:ind w:left="630" w:hanging="180"/>
        <w:jc w:val="both"/>
      </w:pPr>
      <w:r w:rsidRPr="000759A8">
        <w:t xml:space="preserve">Once above step is done then we can add access to </w:t>
      </w:r>
      <w:proofErr w:type="gramStart"/>
      <w:r w:rsidRPr="000759A8">
        <w:t>particular project</w:t>
      </w:r>
      <w:proofErr w:type="gramEnd"/>
      <w:r>
        <w:t>.</w:t>
      </w:r>
    </w:p>
    <w:p w14:paraId="2DF0AB7D" w14:textId="06FFA52B" w:rsidR="00137901" w:rsidRDefault="00137901" w:rsidP="000759A8">
      <w:pPr>
        <w:pStyle w:val="ListParagraph"/>
        <w:numPr>
          <w:ilvl w:val="0"/>
          <w:numId w:val="3"/>
        </w:numPr>
        <w:ind w:left="630" w:hanging="180"/>
        <w:jc w:val="both"/>
      </w:pPr>
      <w:r w:rsidRPr="000759A8">
        <w:rPr>
          <w:b/>
          <w:bCs/>
          <w:u w:val="single"/>
        </w:rPr>
        <w:t xml:space="preserve">Note: </w:t>
      </w:r>
      <w:r w:rsidRPr="00137901">
        <w:t>Project based access is given under each job/project.</w:t>
      </w:r>
      <w:r>
        <w:t xml:space="preserve"> For that click on the </w:t>
      </w:r>
      <w:proofErr w:type="gramStart"/>
      <w:r w:rsidR="000759A8">
        <w:t>particular project/job</w:t>
      </w:r>
      <w:proofErr w:type="gramEnd"/>
      <w:r w:rsidR="000759A8">
        <w:t xml:space="preserve"> and click on configure then click on general tab and tick mark on </w:t>
      </w:r>
      <w:r w:rsidR="000759A8" w:rsidRPr="000759A8">
        <w:rPr>
          <w:b/>
          <w:bCs/>
        </w:rPr>
        <w:t>Enable project-based security</w:t>
      </w:r>
      <w:r w:rsidR="000759A8">
        <w:t>.</w:t>
      </w:r>
    </w:p>
    <w:p w14:paraId="7DC5EBDF" w14:textId="1E6EEC3B" w:rsidR="00137901" w:rsidRDefault="000D07A2" w:rsidP="00E47BEF">
      <w:pPr>
        <w:ind w:firstLine="1080"/>
        <w:jc w:val="both"/>
        <w:rPr>
          <w:u w:val="single"/>
        </w:rPr>
      </w:pPr>
      <w:r>
        <w:rPr>
          <w:noProof/>
        </w:rPr>
        <w:drawing>
          <wp:inline distT="0" distB="0" distL="0" distR="0" wp14:anchorId="78140544" wp14:editId="75937275">
            <wp:extent cx="4071759" cy="2227097"/>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1173" cy="2237716"/>
                    </a:xfrm>
                    <a:prstGeom prst="rect">
                      <a:avLst/>
                    </a:prstGeom>
                  </pic:spPr>
                </pic:pic>
              </a:graphicData>
            </a:graphic>
          </wp:inline>
        </w:drawing>
      </w:r>
    </w:p>
    <w:p w14:paraId="206962C9" w14:textId="60913194" w:rsidR="002A7436" w:rsidRDefault="002A7436" w:rsidP="00E47BEF">
      <w:pPr>
        <w:ind w:firstLine="1080"/>
        <w:jc w:val="both"/>
        <w:rPr>
          <w:u w:val="single"/>
        </w:rPr>
      </w:pPr>
    </w:p>
    <w:p w14:paraId="3D27E730" w14:textId="3EDCEFE8" w:rsidR="002A7436" w:rsidRDefault="002A7436" w:rsidP="00E47BEF">
      <w:pPr>
        <w:ind w:firstLine="1080"/>
        <w:jc w:val="both"/>
        <w:rPr>
          <w:u w:val="single"/>
        </w:rPr>
      </w:pPr>
    </w:p>
    <w:p w14:paraId="3CEC7E75" w14:textId="28231F35" w:rsidR="002A7436" w:rsidRDefault="002A7436" w:rsidP="002A7436">
      <w:pPr>
        <w:pStyle w:val="ListParagraph"/>
        <w:numPr>
          <w:ilvl w:val="0"/>
          <w:numId w:val="1"/>
        </w:numPr>
        <w:jc w:val="both"/>
        <w:rPr>
          <w:b/>
          <w:bCs/>
          <w:u w:val="single"/>
        </w:rPr>
      </w:pPr>
      <w:r w:rsidRPr="002A7436">
        <w:rPr>
          <w:b/>
          <w:bCs/>
          <w:u w:val="single"/>
        </w:rPr>
        <w:t>Plugin Manager</w:t>
      </w:r>
    </w:p>
    <w:p w14:paraId="6670EDB9" w14:textId="530D6EB3" w:rsidR="002A7436" w:rsidRPr="00531694" w:rsidRDefault="003050F7" w:rsidP="002A7436">
      <w:pPr>
        <w:pStyle w:val="ListParagraph"/>
        <w:numPr>
          <w:ilvl w:val="0"/>
          <w:numId w:val="3"/>
        </w:numPr>
        <w:ind w:left="630" w:hanging="180"/>
        <w:jc w:val="both"/>
        <w:rPr>
          <w:b/>
          <w:bCs/>
          <w:u w:val="single"/>
        </w:rPr>
      </w:pPr>
      <w:r w:rsidRPr="003050F7">
        <w:t>Plugin manager is used to include the functionality.</w:t>
      </w:r>
    </w:p>
    <w:p w14:paraId="455CAC9B" w14:textId="013AF768" w:rsidR="00531694" w:rsidRDefault="00531694" w:rsidP="00531694">
      <w:pPr>
        <w:pStyle w:val="ListParagraph"/>
        <w:numPr>
          <w:ilvl w:val="0"/>
          <w:numId w:val="18"/>
        </w:numPr>
        <w:ind w:left="810"/>
        <w:jc w:val="both"/>
        <w:rPr>
          <w:b/>
          <w:bCs/>
          <w:u w:val="single"/>
        </w:rPr>
      </w:pPr>
      <w:r>
        <w:rPr>
          <w:b/>
          <w:bCs/>
          <w:u w:val="single"/>
        </w:rPr>
        <w:t>Auditing record (</w:t>
      </w:r>
      <w:hyperlink r:id="rId42" w:tgtFrame="_blank" w:history="1">
        <w:r w:rsidRPr="003050F7">
          <w:rPr>
            <w:b/>
            <w:bCs/>
          </w:rPr>
          <w:t>Audit Trail</w:t>
        </w:r>
      </w:hyperlink>
      <w:r>
        <w:rPr>
          <w:b/>
          <w:bCs/>
        </w:rPr>
        <w:t xml:space="preserve"> Plugin)</w:t>
      </w:r>
    </w:p>
    <w:p w14:paraId="53802BCC" w14:textId="2DD0B6F0" w:rsidR="002C19CE" w:rsidRDefault="003050F7" w:rsidP="002C19CE">
      <w:pPr>
        <w:pStyle w:val="ListParagraph"/>
        <w:numPr>
          <w:ilvl w:val="0"/>
          <w:numId w:val="3"/>
        </w:numPr>
        <w:ind w:left="630" w:hanging="180"/>
        <w:jc w:val="both"/>
      </w:pPr>
      <w:r w:rsidRPr="003050F7">
        <w:t>For example for auditing purpose we can install</w:t>
      </w:r>
      <w:r>
        <w:t xml:space="preserve"> </w:t>
      </w:r>
      <w:r w:rsidRPr="003050F7">
        <w:t xml:space="preserve"> </w:t>
      </w:r>
      <w:r>
        <w:t>“</w:t>
      </w:r>
      <w:hyperlink r:id="rId43" w:tgtFrame="_blank" w:history="1">
        <w:r w:rsidRPr="003050F7">
          <w:rPr>
            <w:b/>
            <w:bCs/>
          </w:rPr>
          <w:t>Audit Trail</w:t>
        </w:r>
      </w:hyperlink>
      <w:r>
        <w:t xml:space="preserve">” which can help to </w:t>
      </w:r>
      <w:r w:rsidR="002C19CE">
        <w:t>achieve</w:t>
      </w:r>
      <w:r>
        <w:t xml:space="preserve"> to keep track of the user activity on Jenkins system.</w:t>
      </w:r>
    </w:p>
    <w:p w14:paraId="4EC4342F" w14:textId="748289A7" w:rsidR="003050F7" w:rsidRDefault="003050F7" w:rsidP="003050F7">
      <w:pPr>
        <w:pStyle w:val="ListParagraph"/>
        <w:ind w:left="630"/>
        <w:jc w:val="both"/>
      </w:pPr>
      <w:r>
        <w:rPr>
          <w:noProof/>
        </w:rPr>
        <w:lastRenderedPageBreak/>
        <w:drawing>
          <wp:inline distT="0" distB="0" distL="0" distR="0" wp14:anchorId="4366DCD9" wp14:editId="6B213887">
            <wp:extent cx="4482243" cy="2401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2013" cy="2411625"/>
                    </a:xfrm>
                    <a:prstGeom prst="rect">
                      <a:avLst/>
                    </a:prstGeom>
                  </pic:spPr>
                </pic:pic>
              </a:graphicData>
            </a:graphic>
          </wp:inline>
        </w:drawing>
      </w:r>
    </w:p>
    <w:p w14:paraId="4EE7BA30" w14:textId="14FD925E" w:rsidR="003050F7" w:rsidRDefault="003050F7" w:rsidP="003050F7">
      <w:pPr>
        <w:pStyle w:val="ListParagraph"/>
        <w:numPr>
          <w:ilvl w:val="0"/>
          <w:numId w:val="3"/>
        </w:numPr>
        <w:ind w:left="630" w:hanging="180"/>
        <w:jc w:val="both"/>
      </w:pPr>
      <w:r>
        <w:t>Click on Install and once</w:t>
      </w:r>
      <w:r w:rsidR="0077059A">
        <w:t xml:space="preserve"> installation is </w:t>
      </w:r>
      <w:r>
        <w:t xml:space="preserve">done then go to the </w:t>
      </w:r>
      <w:r w:rsidR="0077059A">
        <w:t xml:space="preserve">dashboard and click on manage Jenkins and then select Configure system where we </w:t>
      </w:r>
      <w:proofErr w:type="gramStart"/>
      <w:r w:rsidR="0077059A">
        <w:t>have to</w:t>
      </w:r>
      <w:proofErr w:type="gramEnd"/>
      <w:r w:rsidR="0077059A">
        <w:t xml:space="preserve"> mention the log file location on the Jenkins server.</w:t>
      </w:r>
      <w:r w:rsidR="00947589">
        <w:t xml:space="preserve"> We have se</w:t>
      </w:r>
      <w:r w:rsidR="008816EB">
        <w:t>t</w:t>
      </w:r>
      <w:r w:rsidR="00947589">
        <w:t xml:space="preserve"> location under /</w:t>
      </w:r>
      <w:proofErr w:type="spellStart"/>
      <w:r w:rsidR="00947589">
        <w:t>tmp</w:t>
      </w:r>
      <w:proofErr w:type="spellEnd"/>
      <w:r w:rsidR="00947589">
        <w:t xml:space="preserve"> folder</w:t>
      </w:r>
    </w:p>
    <w:p w14:paraId="1E8A10ED" w14:textId="77777777" w:rsidR="0077059A" w:rsidRDefault="0077059A" w:rsidP="0077059A">
      <w:pPr>
        <w:pStyle w:val="ListParagraph"/>
        <w:ind w:left="630"/>
        <w:jc w:val="both"/>
      </w:pPr>
    </w:p>
    <w:p w14:paraId="741557D0" w14:textId="72846E3E" w:rsidR="0077059A" w:rsidRDefault="0077059A" w:rsidP="0077059A">
      <w:pPr>
        <w:pStyle w:val="ListParagraph"/>
        <w:ind w:left="630"/>
        <w:jc w:val="both"/>
      </w:pPr>
      <w:r>
        <w:rPr>
          <w:noProof/>
        </w:rPr>
        <w:drawing>
          <wp:inline distT="0" distB="0" distL="0" distR="0" wp14:anchorId="4CE01785" wp14:editId="25FDFE48">
            <wp:extent cx="4585427" cy="2337693"/>
            <wp:effectExtent l="0" t="0" r="571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8104" cy="2379843"/>
                    </a:xfrm>
                    <a:prstGeom prst="rect">
                      <a:avLst/>
                    </a:prstGeom>
                  </pic:spPr>
                </pic:pic>
              </a:graphicData>
            </a:graphic>
          </wp:inline>
        </w:drawing>
      </w:r>
    </w:p>
    <w:p w14:paraId="5D8627FF" w14:textId="7EB95BFE" w:rsidR="00531694" w:rsidRDefault="00531694" w:rsidP="0077059A">
      <w:pPr>
        <w:pStyle w:val="ListParagraph"/>
        <w:ind w:left="630"/>
        <w:jc w:val="both"/>
      </w:pPr>
    </w:p>
    <w:p w14:paraId="280B10DE" w14:textId="20E89F3B" w:rsidR="00531694" w:rsidRDefault="00531694" w:rsidP="009005B4">
      <w:pPr>
        <w:pStyle w:val="ListParagraph"/>
        <w:numPr>
          <w:ilvl w:val="0"/>
          <w:numId w:val="3"/>
        </w:numPr>
        <w:ind w:left="630" w:hanging="180"/>
        <w:jc w:val="both"/>
      </w:pPr>
      <w:r>
        <w:t>We can check the</w:t>
      </w:r>
      <w:r w:rsidR="009005B4">
        <w:t xml:space="preserve"> audit</w:t>
      </w:r>
      <w:r>
        <w:t xml:space="preserve"> log by going to the </w:t>
      </w:r>
      <w:r w:rsidR="009005B4">
        <w:t>mentioned location under the system configuration for audit trail. (like /</w:t>
      </w:r>
      <w:proofErr w:type="spellStart"/>
      <w:r w:rsidR="009005B4">
        <w:t>tmp</w:t>
      </w:r>
      <w:proofErr w:type="spellEnd"/>
      <w:r w:rsidR="009005B4">
        <w:t>)</w:t>
      </w:r>
    </w:p>
    <w:p w14:paraId="5DA6E126" w14:textId="661863EA" w:rsidR="00531694" w:rsidRDefault="00531694" w:rsidP="0077059A">
      <w:pPr>
        <w:pStyle w:val="ListParagraph"/>
        <w:ind w:left="630"/>
        <w:jc w:val="both"/>
      </w:pPr>
    </w:p>
    <w:p w14:paraId="50BE048A" w14:textId="5A978B5E" w:rsidR="00531694" w:rsidRDefault="00531694" w:rsidP="0077059A">
      <w:pPr>
        <w:pStyle w:val="ListParagraph"/>
        <w:ind w:left="630"/>
        <w:jc w:val="both"/>
      </w:pPr>
      <w:r>
        <w:rPr>
          <w:noProof/>
        </w:rPr>
        <w:drawing>
          <wp:inline distT="0" distB="0" distL="0" distR="0" wp14:anchorId="1ED493F4" wp14:editId="4987EF71">
            <wp:extent cx="6049405" cy="134430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9223" cy="1433153"/>
                    </a:xfrm>
                    <a:prstGeom prst="rect">
                      <a:avLst/>
                    </a:prstGeom>
                  </pic:spPr>
                </pic:pic>
              </a:graphicData>
            </a:graphic>
          </wp:inline>
        </w:drawing>
      </w:r>
    </w:p>
    <w:p w14:paraId="02CA6DDE" w14:textId="2AE59386" w:rsidR="00A234DE" w:rsidRDefault="00A234DE" w:rsidP="0077059A">
      <w:pPr>
        <w:pStyle w:val="ListParagraph"/>
        <w:ind w:left="630"/>
        <w:jc w:val="both"/>
      </w:pPr>
    </w:p>
    <w:p w14:paraId="10669004" w14:textId="73E32A63" w:rsidR="00A234DE" w:rsidRDefault="00A234DE" w:rsidP="00EC6F75">
      <w:pPr>
        <w:pStyle w:val="ListParagraph"/>
        <w:numPr>
          <w:ilvl w:val="0"/>
          <w:numId w:val="18"/>
        </w:numPr>
        <w:ind w:left="810"/>
        <w:jc w:val="both"/>
        <w:rPr>
          <w:b/>
          <w:bCs/>
          <w:u w:val="single"/>
        </w:rPr>
      </w:pPr>
      <w:r w:rsidRPr="00EC6F75">
        <w:rPr>
          <w:b/>
          <w:bCs/>
          <w:u w:val="single"/>
        </w:rPr>
        <w:t xml:space="preserve">Notification </w:t>
      </w:r>
      <w:r w:rsidR="00EC6F75" w:rsidRPr="00EC6F75">
        <w:rPr>
          <w:b/>
          <w:bCs/>
          <w:u w:val="single"/>
        </w:rPr>
        <w:t>plugin</w:t>
      </w:r>
    </w:p>
    <w:p w14:paraId="6CDE0F53" w14:textId="52B0567B" w:rsidR="00EC6F75" w:rsidRPr="00EC6F75" w:rsidRDefault="00EC6F75" w:rsidP="00EC6F75">
      <w:pPr>
        <w:pStyle w:val="ListParagraph"/>
        <w:ind w:left="810"/>
        <w:jc w:val="both"/>
        <w:rPr>
          <w:b/>
          <w:bCs/>
          <w:u w:val="single"/>
        </w:rPr>
      </w:pPr>
    </w:p>
    <w:p w14:paraId="38E428F3" w14:textId="20B48584" w:rsidR="00A234DE" w:rsidRDefault="00EC6F75" w:rsidP="00EC6F75">
      <w:pPr>
        <w:pStyle w:val="ListParagraph"/>
        <w:numPr>
          <w:ilvl w:val="0"/>
          <w:numId w:val="3"/>
        </w:numPr>
        <w:ind w:left="630" w:hanging="180"/>
        <w:jc w:val="both"/>
      </w:pPr>
      <w:r>
        <w:lastRenderedPageBreak/>
        <w:t>When we are creating a pipeline in CI/CD each job is executed upon the successful of the previous job.</w:t>
      </w:r>
    </w:p>
    <w:p w14:paraId="7DCA174F" w14:textId="2984EF64" w:rsidR="00EC6F75" w:rsidRDefault="00EC6F75" w:rsidP="00EC6F75">
      <w:pPr>
        <w:pStyle w:val="ListParagraph"/>
        <w:numPr>
          <w:ilvl w:val="0"/>
          <w:numId w:val="3"/>
        </w:numPr>
        <w:ind w:left="630" w:hanging="180"/>
        <w:jc w:val="both"/>
      </w:pPr>
      <w:r>
        <w:t>Let’s assume some job get failed in the pipeline then the CI/CD pipeline would be terminated so to notify the concern team via email we need notification plugin to be configured on each job.</w:t>
      </w:r>
    </w:p>
    <w:p w14:paraId="2F57AE9D" w14:textId="5A32FB09" w:rsidR="00EC6F75" w:rsidRDefault="00AC1636" w:rsidP="00EC6F75">
      <w:pPr>
        <w:pStyle w:val="ListParagraph"/>
        <w:numPr>
          <w:ilvl w:val="0"/>
          <w:numId w:val="3"/>
        </w:numPr>
        <w:ind w:left="630" w:hanging="180"/>
        <w:jc w:val="both"/>
      </w:pPr>
      <w:r>
        <w:t>To send notification Jenkins use SMTP (Simple mail transfer protocol) server. Every organization has their own smtp server.</w:t>
      </w:r>
    </w:p>
    <w:p w14:paraId="602D8D2B" w14:textId="70D56447" w:rsidR="00AC1636" w:rsidRDefault="00AC1636" w:rsidP="00AC1636">
      <w:pPr>
        <w:ind w:left="450"/>
        <w:jc w:val="both"/>
        <w:rPr>
          <w:b/>
          <w:bCs/>
          <w:u w:val="single"/>
        </w:rPr>
      </w:pPr>
      <w:r w:rsidRPr="00AC1636">
        <w:rPr>
          <w:b/>
          <w:bCs/>
          <w:u w:val="single"/>
        </w:rPr>
        <w:t>How to configure</w:t>
      </w:r>
    </w:p>
    <w:p w14:paraId="4574FA18" w14:textId="75288C24" w:rsidR="00AC1636" w:rsidRDefault="00AC1636" w:rsidP="00AC1636">
      <w:pPr>
        <w:pStyle w:val="ListParagraph"/>
        <w:numPr>
          <w:ilvl w:val="0"/>
          <w:numId w:val="19"/>
        </w:numPr>
        <w:jc w:val="both"/>
      </w:pPr>
      <w:r w:rsidRPr="00AC1636">
        <w:t>Go to dashboard and click on the Manage Jenkins</w:t>
      </w:r>
      <w:r w:rsidR="00F52DAF">
        <w:t>,</w:t>
      </w:r>
      <w:r w:rsidRPr="00AC1636">
        <w:t xml:space="preserve"> inside that click on configure system.</w:t>
      </w:r>
    </w:p>
    <w:p w14:paraId="2F952795" w14:textId="4951887C" w:rsidR="00F52DAF" w:rsidRDefault="00F52DAF" w:rsidP="00AC1636">
      <w:pPr>
        <w:pStyle w:val="ListParagraph"/>
        <w:numPr>
          <w:ilvl w:val="0"/>
          <w:numId w:val="19"/>
        </w:numPr>
        <w:jc w:val="both"/>
      </w:pPr>
      <w:r>
        <w:t xml:space="preserve">Go to the </w:t>
      </w:r>
      <w:r w:rsidRPr="00F52DAF">
        <w:rPr>
          <w:b/>
          <w:bCs/>
        </w:rPr>
        <w:t>Extended Email Notification</w:t>
      </w:r>
      <w:r>
        <w:t xml:space="preserve"> setting and enter the details.</w:t>
      </w:r>
    </w:p>
    <w:p w14:paraId="6A2C409A" w14:textId="25ADBA5C" w:rsidR="00AC1636" w:rsidRDefault="002233BF" w:rsidP="002233BF">
      <w:pPr>
        <w:pStyle w:val="ListParagraph"/>
        <w:ind w:left="810"/>
        <w:jc w:val="both"/>
      </w:pPr>
      <w:r>
        <w:rPr>
          <w:noProof/>
        </w:rPr>
        <w:drawing>
          <wp:inline distT="0" distB="0" distL="0" distR="0" wp14:anchorId="049D8010" wp14:editId="0309AFE6">
            <wp:extent cx="5243380" cy="1808329"/>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4959" cy="1846810"/>
                    </a:xfrm>
                    <a:prstGeom prst="rect">
                      <a:avLst/>
                    </a:prstGeom>
                  </pic:spPr>
                </pic:pic>
              </a:graphicData>
            </a:graphic>
          </wp:inline>
        </w:drawing>
      </w:r>
    </w:p>
    <w:p w14:paraId="14D330EC" w14:textId="776C8712" w:rsidR="002233BF" w:rsidRDefault="002233BF" w:rsidP="002233BF">
      <w:pPr>
        <w:pStyle w:val="ListParagraph"/>
        <w:numPr>
          <w:ilvl w:val="0"/>
          <w:numId w:val="19"/>
        </w:numPr>
        <w:jc w:val="both"/>
      </w:pPr>
      <w:r>
        <w:t xml:space="preserve">Mention the SMTP server </w:t>
      </w:r>
      <w:r w:rsidR="00C13AD5">
        <w:t>address (</w:t>
      </w:r>
      <w:r>
        <w:t>here we are using Gmail smtp server so mentioned as smtp.gmail.com</w:t>
      </w:r>
      <w:r w:rsidR="00C04E55">
        <w:t xml:space="preserve"> port:465)</w:t>
      </w:r>
    </w:p>
    <w:p w14:paraId="60DD73BE" w14:textId="3D925673" w:rsidR="002233BF" w:rsidRDefault="002233BF" w:rsidP="002233BF">
      <w:pPr>
        <w:pStyle w:val="ListParagraph"/>
        <w:numPr>
          <w:ilvl w:val="0"/>
          <w:numId w:val="19"/>
        </w:numPr>
        <w:jc w:val="both"/>
      </w:pPr>
      <w:r>
        <w:t>Then click on Advance button</w:t>
      </w:r>
      <w:r w:rsidR="00C04E55">
        <w:t xml:space="preserve"> and set the required field as below.</w:t>
      </w:r>
    </w:p>
    <w:p w14:paraId="320B45FB" w14:textId="0E0F58A5" w:rsidR="00C04E55" w:rsidRDefault="00C04E55" w:rsidP="00C04E55">
      <w:pPr>
        <w:ind w:firstLine="810"/>
        <w:jc w:val="both"/>
      </w:pPr>
      <w:r>
        <w:rPr>
          <w:noProof/>
        </w:rPr>
        <w:drawing>
          <wp:inline distT="0" distB="0" distL="0" distR="0" wp14:anchorId="61CAA650" wp14:editId="54BC0E8A">
            <wp:extent cx="4146395" cy="1992573"/>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2791" cy="2062924"/>
                    </a:xfrm>
                    <a:prstGeom prst="rect">
                      <a:avLst/>
                    </a:prstGeom>
                  </pic:spPr>
                </pic:pic>
              </a:graphicData>
            </a:graphic>
          </wp:inline>
        </w:drawing>
      </w:r>
    </w:p>
    <w:p w14:paraId="28849B88" w14:textId="6D58B6F5" w:rsidR="00C04E55" w:rsidRDefault="00C04E55" w:rsidP="00C04E55">
      <w:pPr>
        <w:pStyle w:val="ListParagraph"/>
        <w:numPr>
          <w:ilvl w:val="0"/>
          <w:numId w:val="19"/>
        </w:numPr>
        <w:jc w:val="both"/>
      </w:pPr>
      <w:r>
        <w:t>Then add the default recipient email address and save it.</w:t>
      </w:r>
    </w:p>
    <w:p w14:paraId="7F6FD8B9" w14:textId="13D4D823" w:rsidR="00C04E55" w:rsidRDefault="00C04E55" w:rsidP="00C04E55">
      <w:pPr>
        <w:ind w:left="450"/>
        <w:jc w:val="both"/>
      </w:pPr>
    </w:p>
    <w:p w14:paraId="67747760" w14:textId="6B3C0677" w:rsidR="00C04E55" w:rsidRDefault="00C04E55" w:rsidP="00C04E55">
      <w:pPr>
        <w:ind w:left="450"/>
        <w:jc w:val="both"/>
      </w:pPr>
      <w:r>
        <w:rPr>
          <w:noProof/>
        </w:rPr>
        <w:lastRenderedPageBreak/>
        <w:drawing>
          <wp:inline distT="0" distB="0" distL="0" distR="0" wp14:anchorId="78D0EB01" wp14:editId="293AE66E">
            <wp:extent cx="5471770" cy="260906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015" cy="2628733"/>
                    </a:xfrm>
                    <a:prstGeom prst="rect">
                      <a:avLst/>
                    </a:prstGeom>
                  </pic:spPr>
                </pic:pic>
              </a:graphicData>
            </a:graphic>
          </wp:inline>
        </w:drawing>
      </w:r>
    </w:p>
    <w:p w14:paraId="173726C8" w14:textId="3AE5BD78" w:rsidR="002233BF" w:rsidRDefault="00C04E55" w:rsidP="002233BF">
      <w:pPr>
        <w:jc w:val="both"/>
      </w:pPr>
      <w:r w:rsidRPr="00C04E55">
        <w:rPr>
          <w:b/>
          <w:bCs/>
        </w:rPr>
        <w:t>Note:</w:t>
      </w:r>
      <w:r>
        <w:t xml:space="preserve"> </w:t>
      </w:r>
      <w:r w:rsidR="002233BF">
        <w:t>$</w:t>
      </w:r>
      <w:proofErr w:type="spellStart"/>
      <w:r w:rsidR="002233BF">
        <w:t>variable_name</w:t>
      </w:r>
      <w:proofErr w:type="spellEnd"/>
      <w:r w:rsidR="002233BF">
        <w:t xml:space="preserve"> is used as the global variable in </w:t>
      </w:r>
      <w:r>
        <w:t>Jenkins.</w:t>
      </w:r>
    </w:p>
    <w:p w14:paraId="71B7950C" w14:textId="3B72D598" w:rsidR="00C04E55" w:rsidRDefault="00C04E55" w:rsidP="00C04E55">
      <w:pPr>
        <w:pStyle w:val="ListParagraph"/>
        <w:numPr>
          <w:ilvl w:val="0"/>
          <w:numId w:val="19"/>
        </w:numPr>
        <w:jc w:val="both"/>
      </w:pPr>
      <w:r>
        <w:t xml:space="preserve">Then </w:t>
      </w:r>
      <w:r w:rsidR="00F52DAF">
        <w:t>go to</w:t>
      </w:r>
      <w:r>
        <w:t xml:space="preserve"> the respective job where you want to integrate notification </w:t>
      </w:r>
      <w:r w:rsidR="00F52DAF">
        <w:t>post</w:t>
      </w:r>
      <w:r>
        <w:t xml:space="preserve"> </w:t>
      </w:r>
      <w:r w:rsidR="00F52DAF">
        <w:t xml:space="preserve">build. Click on the </w:t>
      </w:r>
      <w:r w:rsidR="00F52DAF" w:rsidRPr="00F52DAF">
        <w:rPr>
          <w:b/>
          <w:bCs/>
        </w:rPr>
        <w:t>Post Build Action</w:t>
      </w:r>
      <w:r w:rsidR="00F52DAF">
        <w:t xml:space="preserve"> tab and enter the recipient list and then select when to trigger from the </w:t>
      </w:r>
      <w:r w:rsidR="00F52DAF" w:rsidRPr="00F52DAF">
        <w:rPr>
          <w:b/>
          <w:bCs/>
        </w:rPr>
        <w:t>Triggers</w:t>
      </w:r>
      <w:r w:rsidR="00F52DAF">
        <w:t xml:space="preserve"> drop down.</w:t>
      </w:r>
    </w:p>
    <w:p w14:paraId="3F7906EE" w14:textId="03EC4E51" w:rsidR="00F52DAF" w:rsidRDefault="00F52DAF" w:rsidP="00F52DAF">
      <w:pPr>
        <w:ind w:firstLine="810"/>
        <w:jc w:val="both"/>
      </w:pPr>
      <w:r>
        <w:rPr>
          <w:noProof/>
        </w:rPr>
        <w:drawing>
          <wp:inline distT="0" distB="0" distL="0" distR="0" wp14:anchorId="730B578B" wp14:editId="3471919F">
            <wp:extent cx="4615892" cy="251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143" cy="2533218"/>
                    </a:xfrm>
                    <a:prstGeom prst="rect">
                      <a:avLst/>
                    </a:prstGeom>
                  </pic:spPr>
                </pic:pic>
              </a:graphicData>
            </a:graphic>
          </wp:inline>
        </w:drawing>
      </w:r>
    </w:p>
    <w:p w14:paraId="1B852CD4" w14:textId="57F41E08" w:rsidR="00F52DAF" w:rsidRDefault="00F52DAF" w:rsidP="00F52DAF">
      <w:pPr>
        <w:ind w:firstLine="810"/>
        <w:jc w:val="both"/>
      </w:pPr>
      <w:r>
        <w:t xml:space="preserve">Blue encircled </w:t>
      </w:r>
      <w:r w:rsidR="00425DA1" w:rsidRPr="00425DA1">
        <w:rPr>
          <w:b/>
          <w:bCs/>
        </w:rPr>
        <w:t>Always</w:t>
      </w:r>
      <w:r w:rsidR="00425DA1">
        <w:t xml:space="preserve"> is</w:t>
      </w:r>
      <w:r>
        <w:t xml:space="preserve"> selected from the </w:t>
      </w:r>
      <w:r w:rsidRPr="00F52DAF">
        <w:rPr>
          <w:b/>
          <w:bCs/>
        </w:rPr>
        <w:t>Add Trigger</w:t>
      </w:r>
      <w:r>
        <w:t xml:space="preserve"> drop down.</w:t>
      </w:r>
    </w:p>
    <w:p w14:paraId="1091A861" w14:textId="44A6C6FB" w:rsidR="00425DA1" w:rsidRDefault="00425DA1" w:rsidP="00425DA1">
      <w:pPr>
        <w:pStyle w:val="ListParagraph"/>
        <w:numPr>
          <w:ilvl w:val="0"/>
          <w:numId w:val="19"/>
        </w:numPr>
        <w:jc w:val="both"/>
      </w:pPr>
      <w:r>
        <w:t>We can verify the email sent or not by looking the build log output.</w:t>
      </w:r>
    </w:p>
    <w:p w14:paraId="4D2C659F" w14:textId="6401C711" w:rsidR="00425DA1" w:rsidRDefault="00425DA1" w:rsidP="00425DA1">
      <w:pPr>
        <w:jc w:val="both"/>
      </w:pPr>
    </w:p>
    <w:p w14:paraId="49679C69" w14:textId="77777777" w:rsidR="00425DA1" w:rsidRDefault="00425DA1" w:rsidP="00425DA1">
      <w:pPr>
        <w:jc w:val="both"/>
      </w:pPr>
    </w:p>
    <w:p w14:paraId="00B98120" w14:textId="0E45D6F0" w:rsidR="00425DA1" w:rsidRDefault="00425DA1" w:rsidP="00425DA1">
      <w:pPr>
        <w:ind w:left="450" w:hanging="90"/>
        <w:jc w:val="both"/>
      </w:pPr>
      <w:r>
        <w:rPr>
          <w:noProof/>
        </w:rPr>
        <w:lastRenderedPageBreak/>
        <w:drawing>
          <wp:inline distT="0" distB="0" distL="0" distR="0" wp14:anchorId="2853631F" wp14:editId="3363F500">
            <wp:extent cx="3637128" cy="1738047"/>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4174" cy="1770086"/>
                    </a:xfrm>
                    <a:prstGeom prst="rect">
                      <a:avLst/>
                    </a:prstGeom>
                  </pic:spPr>
                </pic:pic>
              </a:graphicData>
            </a:graphic>
          </wp:inline>
        </w:drawing>
      </w:r>
    </w:p>
    <w:p w14:paraId="030DD70D" w14:textId="79C153FA" w:rsidR="002233BF" w:rsidRDefault="00A44F69" w:rsidP="00A44F69">
      <w:pPr>
        <w:pStyle w:val="ListParagraph"/>
        <w:numPr>
          <w:ilvl w:val="0"/>
          <w:numId w:val="20"/>
        </w:numPr>
        <w:jc w:val="both"/>
        <w:rPr>
          <w:b/>
          <w:bCs/>
          <w:u w:val="single"/>
        </w:rPr>
      </w:pPr>
      <w:r w:rsidRPr="00A44F69">
        <w:rPr>
          <w:b/>
          <w:bCs/>
          <w:u w:val="single"/>
        </w:rPr>
        <w:t>Configuring Microsoft Team for Notification</w:t>
      </w:r>
    </w:p>
    <w:p w14:paraId="719C20CD" w14:textId="233FCB04" w:rsidR="00A44F69" w:rsidRDefault="00A44F69" w:rsidP="00A44F69">
      <w:pPr>
        <w:jc w:val="both"/>
      </w:pPr>
      <w:r w:rsidRPr="00A44F69">
        <w:rPr>
          <w:b/>
          <w:bCs/>
        </w:rPr>
        <w:t>Note:</w:t>
      </w:r>
      <w:r w:rsidRPr="00A44F69">
        <w:t xml:space="preserve"> </w:t>
      </w:r>
      <w:proofErr w:type="gramStart"/>
      <w:r w:rsidRPr="00A44F69">
        <w:t>Firstly</w:t>
      </w:r>
      <w:proofErr w:type="gramEnd"/>
      <w:r w:rsidRPr="00A44F69">
        <w:t xml:space="preserve"> create a group on </w:t>
      </w:r>
      <w:r w:rsidR="00601ED4" w:rsidRPr="00A44F69">
        <w:t>the Microsoft</w:t>
      </w:r>
      <w:r w:rsidRPr="00A44F69">
        <w:t xml:space="preserve"> Team application and then right click on the general tab inside the group </w:t>
      </w:r>
      <w:r>
        <w:t xml:space="preserve">name </w:t>
      </w:r>
      <w:r w:rsidRPr="00A44F69">
        <w:t>as show</w:t>
      </w:r>
      <w:r>
        <w:t>ed</w:t>
      </w:r>
      <w:r w:rsidRPr="00A44F69">
        <w:t xml:space="preserve"> in below image.</w:t>
      </w:r>
    </w:p>
    <w:p w14:paraId="046F96B1" w14:textId="36ABFD7F" w:rsidR="00A44F69" w:rsidRDefault="00A44F69" w:rsidP="00A44F69">
      <w:pPr>
        <w:jc w:val="both"/>
        <w:rPr>
          <w:rFonts w:ascii="Segoe UI" w:hAnsi="Segoe UI" w:cs="Segoe UI"/>
          <w:color w:val="555459"/>
          <w:sz w:val="36"/>
          <w:szCs w:val="36"/>
        </w:rPr>
      </w:pPr>
      <w:r>
        <w:t xml:space="preserve">Then select the </w:t>
      </w:r>
      <w:r>
        <w:rPr>
          <w:b/>
          <w:bCs/>
        </w:rPr>
        <w:t>C</w:t>
      </w:r>
      <w:r w:rsidRPr="00A44F69">
        <w:rPr>
          <w:b/>
          <w:bCs/>
        </w:rPr>
        <w:t>onnectors</w:t>
      </w:r>
      <w:r>
        <w:t xml:space="preserve"> option </w:t>
      </w:r>
      <w:r w:rsidRPr="00A44F69">
        <w:t>and follow the steps mentioned there</w:t>
      </w:r>
      <w:r>
        <w:rPr>
          <w:rFonts w:ascii="Segoe UI" w:hAnsi="Segoe UI" w:cs="Segoe UI"/>
          <w:color w:val="555459"/>
          <w:sz w:val="36"/>
          <w:szCs w:val="36"/>
        </w:rPr>
        <w:t>.</w:t>
      </w:r>
    </w:p>
    <w:p w14:paraId="7F28D071" w14:textId="77777777" w:rsidR="00A44F69" w:rsidRDefault="00A44F69" w:rsidP="00A44F69">
      <w:pPr>
        <w:jc w:val="both"/>
        <w:rPr>
          <w:rFonts w:ascii="Segoe UI" w:hAnsi="Segoe UI" w:cs="Segoe UI"/>
          <w:color w:val="555459"/>
          <w:sz w:val="36"/>
          <w:szCs w:val="36"/>
        </w:rPr>
      </w:pPr>
    </w:p>
    <w:p w14:paraId="109D3197" w14:textId="2B3344DE" w:rsidR="00A44F69" w:rsidRDefault="00A44F69" w:rsidP="00601ED4">
      <w:pPr>
        <w:pStyle w:val="Heading1"/>
        <w:rPr>
          <w:rFonts w:ascii="Segoe UI" w:hAnsi="Segoe UI" w:cs="Segoe UI"/>
          <w:color w:val="A94442"/>
          <w:sz w:val="21"/>
          <w:szCs w:val="21"/>
        </w:rPr>
      </w:pPr>
      <w:r>
        <w:rPr>
          <w:rFonts w:ascii="Segoe UI" w:hAnsi="Segoe UI" w:cs="Segoe UI"/>
          <w:noProof/>
          <w:color w:val="A94442"/>
          <w:sz w:val="21"/>
          <w:szCs w:val="21"/>
        </w:rPr>
        <w:drawing>
          <wp:inline distT="0" distB="0" distL="0" distR="0" wp14:anchorId="5E6FB4DD" wp14:editId="5979A81D">
            <wp:extent cx="4817745" cy="249745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7745" cy="2497455"/>
                    </a:xfrm>
                    <a:prstGeom prst="rect">
                      <a:avLst/>
                    </a:prstGeom>
                    <a:noFill/>
                    <a:ln>
                      <a:noFill/>
                    </a:ln>
                  </pic:spPr>
                </pic:pic>
              </a:graphicData>
            </a:graphic>
          </wp:inline>
        </w:drawing>
      </w:r>
    </w:p>
    <w:p w14:paraId="0DA3547B" w14:textId="77777777" w:rsidR="00A44F69" w:rsidRDefault="00A44F69" w:rsidP="00A44F69">
      <w:pPr>
        <w:pStyle w:val="z-TopofForm"/>
      </w:pPr>
      <w:r>
        <w:t>Top of Form</w:t>
      </w:r>
    </w:p>
    <w:p w14:paraId="4DECBDD6" w14:textId="19BEDA06" w:rsidR="00A44F69" w:rsidRDefault="00A44F69" w:rsidP="00A44F69">
      <w:pPr>
        <w:shd w:val="clear" w:color="auto" w:fill="FFFFFF"/>
        <w:rPr>
          <w:rFonts w:ascii="Segoe UI" w:hAnsi="Segoe UI" w:cs="Segoe UI"/>
          <w:color w:val="555459"/>
          <w:sz w:val="21"/>
          <w:szCs w:val="21"/>
        </w:rPr>
      </w:pPr>
    </w:p>
    <w:p w14:paraId="0E3B9BB4" w14:textId="77777777" w:rsidR="00A44F69" w:rsidRDefault="00A44F69" w:rsidP="00A44F69">
      <w:pPr>
        <w:shd w:val="clear" w:color="auto" w:fill="FFFFFF"/>
        <w:rPr>
          <w:rFonts w:ascii="Segoe UI" w:hAnsi="Segoe UI" w:cs="Segoe UI"/>
          <w:color w:val="555459"/>
          <w:sz w:val="21"/>
          <w:szCs w:val="21"/>
        </w:rPr>
      </w:pPr>
      <w:proofErr w:type="spellStart"/>
      <w:r>
        <w:rPr>
          <w:rStyle w:val="semiboldnormalprimarytext"/>
          <w:rFonts w:ascii="Segoe UI" w:hAnsi="Segoe UI" w:cs="Segoe UI"/>
          <w:b/>
          <w:bCs/>
          <w:color w:val="333333"/>
          <w:sz w:val="21"/>
          <w:szCs w:val="21"/>
        </w:rPr>
        <w:t>Name</w:t>
      </w:r>
      <w:r>
        <w:rPr>
          <w:rStyle w:val="semilightnormalprimarytext"/>
          <w:rFonts w:ascii="Segoe UI" w:hAnsi="Segoe UI" w:cs="Segoe UI"/>
          <w:color w:val="333333"/>
          <w:sz w:val="21"/>
          <w:szCs w:val="21"/>
        </w:rPr>
        <w:t>Enter</w:t>
      </w:r>
      <w:proofErr w:type="spellEnd"/>
      <w:r>
        <w:rPr>
          <w:rStyle w:val="semilightnormalprimarytext"/>
          <w:rFonts w:ascii="Segoe UI" w:hAnsi="Segoe UI" w:cs="Segoe UI"/>
          <w:color w:val="333333"/>
          <w:sz w:val="21"/>
          <w:szCs w:val="21"/>
        </w:rPr>
        <w:t xml:space="preserve"> a name for your Jenkins connection.</w:t>
      </w:r>
    </w:p>
    <w:p w14:paraId="1FD0FD84" w14:textId="53B71DAD" w:rsidR="00A44F69" w:rsidRDefault="00A44F69" w:rsidP="00A44F69">
      <w:pPr>
        <w:shd w:val="clear" w:color="auto" w:fill="FFFFFF"/>
        <w:rPr>
          <w:rFonts w:ascii="Segoe UI" w:hAnsi="Segoe UI" w:cs="Segoe UI"/>
          <w:color w:val="555459"/>
          <w:sz w:val="21"/>
          <w:szCs w:val="21"/>
        </w:rPr>
      </w:pPr>
      <w:r>
        <w:rPr>
          <w:rFonts w:ascii="Segoe UI" w:hAnsi="Segoe UI" w:cs="Segoe UI"/>
          <w:color w:val="555459"/>
          <w:sz w:val="21"/>
          <w:szCs w:val="21"/>
        </w:rPr>
        <w:object w:dxaOrig="1440" w:dyaOrig="1440" w14:anchorId="16D4EB91">
          <v:shape id="_x0000_i1041" type="#_x0000_t75" style="width:49.45pt;height:18.2pt" o:ole="">
            <v:imagedata r:id="rId53" o:title=""/>
          </v:shape>
          <w:control r:id="rId54" w:name="DefaultOcxName" w:shapeid="_x0000_i1041"/>
        </w:object>
      </w:r>
      <w:r>
        <w:rPr>
          <w:rFonts w:ascii="Segoe UI" w:hAnsi="Segoe UI" w:cs="Segoe UI"/>
          <w:color w:val="555459"/>
          <w:sz w:val="21"/>
          <w:szCs w:val="21"/>
        </w:rPr>
        <w:br/>
      </w:r>
    </w:p>
    <w:p w14:paraId="2F9A827A" w14:textId="77777777" w:rsidR="00A44F69" w:rsidRDefault="00A44F69" w:rsidP="00A44F69">
      <w:pPr>
        <w:shd w:val="clear" w:color="auto" w:fill="FFFFFF"/>
        <w:rPr>
          <w:rFonts w:ascii="Segoe UI" w:hAnsi="Segoe UI" w:cs="Segoe UI"/>
          <w:color w:val="555459"/>
          <w:sz w:val="21"/>
          <w:szCs w:val="21"/>
        </w:rPr>
      </w:pPr>
      <w:r>
        <w:rPr>
          <w:rStyle w:val="semiboldnormalprimarytext"/>
          <w:rFonts w:ascii="Segoe UI" w:hAnsi="Segoe UI" w:cs="Segoe UI"/>
          <w:b/>
          <w:bCs/>
          <w:color w:val="333333"/>
          <w:sz w:val="21"/>
          <w:szCs w:val="21"/>
        </w:rPr>
        <w:t xml:space="preserve">Webhook </w:t>
      </w:r>
      <w:proofErr w:type="spellStart"/>
      <w:r>
        <w:rPr>
          <w:rStyle w:val="semiboldnormalprimarytext"/>
          <w:rFonts w:ascii="Segoe UI" w:hAnsi="Segoe UI" w:cs="Segoe UI"/>
          <w:b/>
          <w:bCs/>
          <w:color w:val="333333"/>
          <w:sz w:val="21"/>
          <w:szCs w:val="21"/>
        </w:rPr>
        <w:t>URL</w:t>
      </w:r>
      <w:r>
        <w:rPr>
          <w:rStyle w:val="semilightnormalprimarytext"/>
          <w:rFonts w:ascii="Segoe UI" w:hAnsi="Segoe UI" w:cs="Segoe UI"/>
          <w:color w:val="333333"/>
          <w:sz w:val="21"/>
          <w:szCs w:val="21"/>
        </w:rPr>
        <w:t>Copy</w:t>
      </w:r>
      <w:proofErr w:type="spellEnd"/>
      <w:r>
        <w:rPr>
          <w:rStyle w:val="semilightnormalprimarytext"/>
          <w:rFonts w:ascii="Segoe UI" w:hAnsi="Segoe UI" w:cs="Segoe UI"/>
          <w:color w:val="333333"/>
          <w:sz w:val="21"/>
          <w:szCs w:val="21"/>
        </w:rPr>
        <w:t xml:space="preserve"> the following URL to save it to the Clipboard. You'll need this URL when you go to the Jenkins website.</w:t>
      </w:r>
    </w:p>
    <w:p w14:paraId="558C4DC6" w14:textId="171479BA" w:rsidR="00A44F69" w:rsidRDefault="00A44F69" w:rsidP="00A44F69">
      <w:pPr>
        <w:shd w:val="clear" w:color="auto" w:fill="FFFFFF"/>
        <w:rPr>
          <w:rFonts w:ascii="Segoe UI" w:hAnsi="Segoe UI" w:cs="Segoe UI"/>
          <w:color w:val="555459"/>
          <w:sz w:val="21"/>
          <w:szCs w:val="21"/>
        </w:rPr>
      </w:pPr>
      <w:r>
        <w:rPr>
          <w:rFonts w:ascii="Segoe UI" w:hAnsi="Segoe UI" w:cs="Segoe UI"/>
          <w:color w:val="555459"/>
          <w:sz w:val="21"/>
          <w:szCs w:val="21"/>
        </w:rPr>
        <w:object w:dxaOrig="1440" w:dyaOrig="1440" w14:anchorId="015DEA61">
          <v:shape id="_x0000_i1045" type="#_x0000_t75" style="width:49.45pt;height:18.2pt" o:ole="">
            <v:imagedata r:id="rId55" o:title=""/>
          </v:shape>
          <w:control r:id="rId56" w:name="DefaultOcxName1" w:shapeid="_x0000_i1045"/>
        </w:object>
      </w:r>
      <w:r>
        <w:rPr>
          <w:rFonts w:ascii="Segoe UI" w:hAnsi="Segoe UI" w:cs="Segoe UI"/>
          <w:color w:val="555459"/>
          <w:sz w:val="21"/>
          <w:szCs w:val="21"/>
        </w:rPr>
        <w:t> </w:t>
      </w:r>
      <w:r>
        <w:rPr>
          <w:rFonts w:ascii="Segoe UI" w:hAnsi="Segoe UI" w:cs="Segoe UI"/>
          <w:noProof/>
          <w:color w:val="555459"/>
          <w:sz w:val="21"/>
          <w:szCs w:val="21"/>
        </w:rPr>
        <w:drawing>
          <wp:inline distT="0" distB="0" distL="0" distR="0" wp14:anchorId="0AF53068" wp14:editId="5504AF0A">
            <wp:extent cx="225425" cy="225425"/>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inline>
        </w:drawing>
      </w:r>
    </w:p>
    <w:p w14:paraId="02907B67" w14:textId="77777777" w:rsidR="00A44F69" w:rsidRDefault="00A44F69" w:rsidP="00A44F69">
      <w:pPr>
        <w:shd w:val="clear" w:color="auto" w:fill="FFFFFF"/>
        <w:rPr>
          <w:rFonts w:ascii="Segoe UI" w:hAnsi="Segoe UI" w:cs="Segoe UI"/>
          <w:color w:val="555459"/>
          <w:sz w:val="21"/>
          <w:szCs w:val="21"/>
        </w:rPr>
      </w:pPr>
      <w:r>
        <w:rPr>
          <w:rStyle w:val="semilightnormalprimarytext"/>
          <w:rFonts w:ascii="Segoe UI" w:hAnsi="Segoe UI" w:cs="Segoe UI"/>
          <w:color w:val="333333"/>
          <w:sz w:val="21"/>
          <w:szCs w:val="21"/>
        </w:rPr>
        <w:t>Notifications will be sent about the following events in Jenkins:</w:t>
      </w:r>
    </w:p>
    <w:p w14:paraId="7BDAC30E" w14:textId="77777777" w:rsidR="00A44F69" w:rsidRDefault="00A44F69" w:rsidP="00A44F69">
      <w:pPr>
        <w:numPr>
          <w:ilvl w:val="0"/>
          <w:numId w:val="21"/>
        </w:numPr>
        <w:shd w:val="clear" w:color="auto" w:fill="FFFFFF"/>
        <w:spacing w:before="100" w:beforeAutospacing="1" w:after="100" w:afterAutospacing="1" w:line="240" w:lineRule="auto"/>
        <w:rPr>
          <w:rFonts w:ascii="Segoe UI" w:hAnsi="Segoe UI" w:cs="Segoe UI"/>
          <w:color w:val="333333"/>
          <w:sz w:val="21"/>
          <w:szCs w:val="21"/>
        </w:rPr>
      </w:pPr>
      <w:r>
        <w:rPr>
          <w:rFonts w:ascii="Segoe UI" w:hAnsi="Segoe UI" w:cs="Segoe UI"/>
          <w:color w:val="333333"/>
          <w:sz w:val="21"/>
          <w:szCs w:val="21"/>
        </w:rPr>
        <w:lastRenderedPageBreak/>
        <w:t>Whenever activity occurs in Jenkins.</w:t>
      </w:r>
    </w:p>
    <w:p w14:paraId="679C8D17" w14:textId="77777777" w:rsidR="00A44F69" w:rsidRPr="00A44F69" w:rsidRDefault="00A44F69" w:rsidP="00A44F69">
      <w:pPr>
        <w:shd w:val="clear" w:color="auto" w:fill="FFFFFF"/>
        <w:rPr>
          <w:rFonts w:ascii="Segoe UI" w:hAnsi="Segoe UI" w:cs="Segoe UI"/>
          <w:color w:val="555459"/>
          <w:sz w:val="21"/>
          <w:szCs w:val="21"/>
          <w:u w:val="single"/>
        </w:rPr>
      </w:pPr>
      <w:r w:rsidRPr="00A44F69">
        <w:rPr>
          <w:rStyle w:val="semilightnormalprimarytext"/>
          <w:rFonts w:ascii="Segoe UI" w:hAnsi="Segoe UI" w:cs="Segoe UI"/>
          <w:color w:val="333333"/>
          <w:sz w:val="21"/>
          <w:szCs w:val="21"/>
          <w:u w:val="single"/>
        </w:rPr>
        <w:t>Follow these steps to create your Jenkins connector. </w:t>
      </w:r>
      <w:r w:rsidRPr="00A44F69">
        <w:rPr>
          <w:rFonts w:ascii="Segoe UI" w:hAnsi="Segoe UI" w:cs="Segoe UI"/>
          <w:color w:val="555459"/>
          <w:sz w:val="21"/>
          <w:szCs w:val="21"/>
          <w:u w:val="single"/>
        </w:rPr>
        <w:br/>
      </w:r>
    </w:p>
    <w:p w14:paraId="7BDDA0EA" w14:textId="77777777" w:rsidR="00A44F69" w:rsidRDefault="00A44F69" w:rsidP="00A44F69">
      <w:pPr>
        <w:shd w:val="clear" w:color="auto" w:fill="FFFFFF"/>
        <w:rPr>
          <w:rFonts w:ascii="Segoe UI" w:hAnsi="Segoe UI" w:cs="Segoe UI"/>
          <w:color w:val="555459"/>
          <w:sz w:val="21"/>
          <w:szCs w:val="21"/>
        </w:rPr>
      </w:pPr>
      <w:r>
        <w:rPr>
          <w:rStyle w:val="semiboldnormalprimarytext"/>
          <w:rFonts w:ascii="Segoe UI" w:hAnsi="Segoe UI" w:cs="Segoe UI"/>
          <w:b/>
          <w:bCs/>
          <w:color w:val="333333"/>
          <w:sz w:val="21"/>
          <w:szCs w:val="21"/>
        </w:rPr>
        <w:t>Step 1</w:t>
      </w:r>
    </w:p>
    <w:p w14:paraId="007330FD" w14:textId="77777777" w:rsidR="00A44F69" w:rsidRDefault="00A44F69" w:rsidP="00A44F69">
      <w:pPr>
        <w:shd w:val="clear" w:color="auto" w:fill="FFFFFF"/>
        <w:rPr>
          <w:rFonts w:ascii="Segoe UI" w:hAnsi="Segoe UI" w:cs="Segoe UI"/>
          <w:color w:val="555459"/>
          <w:sz w:val="21"/>
          <w:szCs w:val="21"/>
        </w:rPr>
      </w:pPr>
      <w:r>
        <w:rPr>
          <w:rStyle w:val="semilightnormalprimarytext"/>
          <w:rFonts w:ascii="Segoe UI" w:hAnsi="Segoe UI" w:cs="Segoe UI"/>
          <w:color w:val="333333"/>
          <w:sz w:val="21"/>
          <w:szCs w:val="21"/>
        </w:rPr>
        <w:t>Log into Jenkins and in the Jenkins dashboard (Home screen), click </w:t>
      </w:r>
      <w:r>
        <w:rPr>
          <w:rStyle w:val="Strong"/>
          <w:rFonts w:ascii="Segoe UI" w:hAnsi="Segoe UI" w:cs="Segoe UI"/>
          <w:color w:val="333333"/>
          <w:sz w:val="21"/>
          <w:szCs w:val="21"/>
        </w:rPr>
        <w:t>Manage Jenkins</w:t>
      </w:r>
      <w:r>
        <w:rPr>
          <w:rStyle w:val="semilightnormalprimarytext"/>
          <w:rFonts w:ascii="Segoe UI" w:hAnsi="Segoe UI" w:cs="Segoe UI"/>
          <w:color w:val="333333"/>
          <w:sz w:val="21"/>
          <w:szCs w:val="21"/>
        </w:rPr>
        <w:t> from the left-hand side menu.</w:t>
      </w:r>
    </w:p>
    <w:p w14:paraId="5E2B16AD" w14:textId="4EC64A4A" w:rsidR="00A44F69" w:rsidRDefault="00A44F69" w:rsidP="00A44F69">
      <w:pPr>
        <w:shd w:val="clear" w:color="auto" w:fill="FFFFFF"/>
        <w:rPr>
          <w:rFonts w:ascii="Segoe UI" w:hAnsi="Segoe UI" w:cs="Segoe UI"/>
          <w:color w:val="555459"/>
          <w:sz w:val="21"/>
          <w:szCs w:val="21"/>
        </w:rPr>
      </w:pPr>
      <w:r>
        <w:rPr>
          <w:rFonts w:ascii="Segoe UI" w:hAnsi="Segoe UI" w:cs="Segoe UI"/>
          <w:color w:val="555459"/>
          <w:sz w:val="21"/>
          <w:szCs w:val="21"/>
        </w:rPr>
        <w:br/>
      </w:r>
      <w:r>
        <w:rPr>
          <w:rFonts w:ascii="Segoe UI" w:hAnsi="Segoe UI" w:cs="Segoe UI"/>
          <w:noProof/>
          <w:color w:val="555459"/>
          <w:sz w:val="21"/>
          <w:szCs w:val="21"/>
        </w:rPr>
        <w:drawing>
          <wp:inline distT="0" distB="0" distL="0" distR="0" wp14:anchorId="7B4EBCDA" wp14:editId="13BFEA13">
            <wp:extent cx="5233916" cy="3085375"/>
            <wp:effectExtent l="0" t="0" r="508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4144" cy="3103194"/>
                    </a:xfrm>
                    <a:prstGeom prst="rect">
                      <a:avLst/>
                    </a:prstGeom>
                    <a:noFill/>
                    <a:ln>
                      <a:noFill/>
                    </a:ln>
                  </pic:spPr>
                </pic:pic>
              </a:graphicData>
            </a:graphic>
          </wp:inline>
        </w:drawing>
      </w:r>
    </w:p>
    <w:p w14:paraId="3611D09A" w14:textId="77777777" w:rsidR="00A44F69" w:rsidRDefault="00A44F69" w:rsidP="00A44F69">
      <w:pPr>
        <w:shd w:val="clear" w:color="auto" w:fill="FFFFFF"/>
        <w:rPr>
          <w:rFonts w:ascii="Segoe UI" w:hAnsi="Segoe UI" w:cs="Segoe UI"/>
          <w:color w:val="555459"/>
          <w:sz w:val="21"/>
          <w:szCs w:val="21"/>
        </w:rPr>
      </w:pPr>
    </w:p>
    <w:p w14:paraId="647C7C82"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16AFEFF2">
          <v:rect id="_x0000_i1030" style="width:0;height:0" o:hralign="center" o:hrstd="t" o:hr="t" fillcolor="#a0a0a0" stroked="f"/>
        </w:pict>
      </w:r>
    </w:p>
    <w:p w14:paraId="16C17BE5"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2</w:t>
      </w:r>
    </w:p>
    <w:p w14:paraId="17BAAC8D"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Click on </w:t>
      </w:r>
      <w:r>
        <w:rPr>
          <w:rStyle w:val="Strong"/>
          <w:rFonts w:ascii="Segoe UI" w:hAnsi="Segoe UI" w:cs="Segoe UI"/>
          <w:color w:val="333333"/>
          <w:sz w:val="21"/>
          <w:szCs w:val="21"/>
        </w:rPr>
        <w:t>Manage Plugins</w:t>
      </w:r>
      <w:r>
        <w:rPr>
          <w:rStyle w:val="semilightnormalprimarytext"/>
          <w:rFonts w:ascii="Segoe UI" w:hAnsi="Segoe UI" w:cs="Segoe UI"/>
          <w:color w:val="333333"/>
          <w:sz w:val="21"/>
          <w:szCs w:val="21"/>
        </w:rPr>
        <w:t xml:space="preserve"> from the </w:t>
      </w:r>
      <w:proofErr w:type="gramStart"/>
      <w:r>
        <w:rPr>
          <w:rStyle w:val="semilightnormalprimarytext"/>
          <w:rFonts w:ascii="Segoe UI" w:hAnsi="Segoe UI" w:cs="Segoe UI"/>
          <w:color w:val="333333"/>
          <w:sz w:val="21"/>
          <w:szCs w:val="21"/>
        </w:rPr>
        <w:t>right hand</w:t>
      </w:r>
      <w:proofErr w:type="gramEnd"/>
      <w:r>
        <w:rPr>
          <w:rStyle w:val="semilightnormalprimarytext"/>
          <w:rFonts w:ascii="Segoe UI" w:hAnsi="Segoe UI" w:cs="Segoe UI"/>
          <w:color w:val="333333"/>
          <w:sz w:val="21"/>
          <w:szCs w:val="21"/>
        </w:rPr>
        <w:t xml:space="preserve"> side.</w:t>
      </w:r>
    </w:p>
    <w:p w14:paraId="6F7A6514" w14:textId="517B4E79"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lastRenderedPageBreak/>
        <w:br/>
      </w:r>
      <w:r>
        <w:rPr>
          <w:rFonts w:ascii="Segoe UI" w:hAnsi="Segoe UI" w:cs="Segoe UI"/>
          <w:noProof/>
          <w:color w:val="555459"/>
          <w:sz w:val="21"/>
          <w:szCs w:val="21"/>
        </w:rPr>
        <w:drawing>
          <wp:inline distT="0" distB="0" distL="0" distR="0" wp14:anchorId="7694D2A1" wp14:editId="1CD3437A">
            <wp:extent cx="5242166" cy="3068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520" cy="3091431"/>
                    </a:xfrm>
                    <a:prstGeom prst="rect">
                      <a:avLst/>
                    </a:prstGeom>
                    <a:noFill/>
                    <a:ln>
                      <a:noFill/>
                    </a:ln>
                  </pic:spPr>
                </pic:pic>
              </a:graphicData>
            </a:graphic>
          </wp:inline>
        </w:drawing>
      </w:r>
    </w:p>
    <w:p w14:paraId="45849186" w14:textId="77777777" w:rsidR="00A44F69" w:rsidRDefault="00A44F69" w:rsidP="00A44F69">
      <w:pPr>
        <w:shd w:val="clear" w:color="auto" w:fill="FFFFFF"/>
        <w:spacing w:before="150" w:after="150"/>
        <w:rPr>
          <w:rFonts w:ascii="Segoe UI" w:hAnsi="Segoe UI" w:cs="Segoe UI"/>
          <w:color w:val="555459"/>
          <w:sz w:val="21"/>
          <w:szCs w:val="21"/>
        </w:rPr>
      </w:pPr>
    </w:p>
    <w:p w14:paraId="09CF92D5"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466161C6">
          <v:rect id="_x0000_i1031" style="width:0;height:0" o:hralign="center" o:hrstd="t" o:hr="t" fillcolor="#a0a0a0" stroked="f"/>
        </w:pict>
      </w:r>
    </w:p>
    <w:p w14:paraId="7B409DFD"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3</w:t>
      </w:r>
    </w:p>
    <w:p w14:paraId="78F9DDFB"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Click on the </w:t>
      </w:r>
      <w:r>
        <w:rPr>
          <w:rStyle w:val="Strong"/>
          <w:rFonts w:ascii="Segoe UI" w:hAnsi="Segoe UI" w:cs="Segoe UI"/>
          <w:color w:val="333333"/>
          <w:sz w:val="21"/>
          <w:szCs w:val="21"/>
        </w:rPr>
        <w:t>Available</w:t>
      </w:r>
      <w:r>
        <w:rPr>
          <w:rStyle w:val="semilightnormalprimarytext"/>
          <w:rFonts w:ascii="Segoe UI" w:hAnsi="Segoe UI" w:cs="Segoe UI"/>
          <w:color w:val="333333"/>
          <w:sz w:val="21"/>
          <w:szCs w:val="21"/>
        </w:rPr>
        <w:t> Tab.</w:t>
      </w:r>
    </w:p>
    <w:p w14:paraId="24C5D5C1" w14:textId="596E3957"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br/>
      </w:r>
      <w:r>
        <w:rPr>
          <w:rFonts w:ascii="Segoe UI" w:hAnsi="Segoe UI" w:cs="Segoe UI"/>
          <w:noProof/>
          <w:color w:val="555459"/>
          <w:sz w:val="21"/>
          <w:szCs w:val="21"/>
        </w:rPr>
        <w:drawing>
          <wp:inline distT="0" distB="0" distL="0" distR="0" wp14:anchorId="20F0C95D" wp14:editId="0EE0FEF4">
            <wp:extent cx="5338872" cy="3118513"/>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73470" cy="3138722"/>
                    </a:xfrm>
                    <a:prstGeom prst="rect">
                      <a:avLst/>
                    </a:prstGeom>
                    <a:noFill/>
                    <a:ln>
                      <a:noFill/>
                    </a:ln>
                  </pic:spPr>
                </pic:pic>
              </a:graphicData>
            </a:graphic>
          </wp:inline>
        </w:drawing>
      </w:r>
    </w:p>
    <w:p w14:paraId="54A6126C" w14:textId="77777777" w:rsidR="00A44F69" w:rsidRDefault="00A44F69" w:rsidP="00A44F69">
      <w:pPr>
        <w:shd w:val="clear" w:color="auto" w:fill="FFFFFF"/>
        <w:spacing w:before="150" w:after="150"/>
        <w:rPr>
          <w:rFonts w:ascii="Segoe UI" w:hAnsi="Segoe UI" w:cs="Segoe UI"/>
          <w:color w:val="555459"/>
          <w:sz w:val="21"/>
          <w:szCs w:val="21"/>
        </w:rPr>
      </w:pPr>
    </w:p>
    <w:p w14:paraId="021D93C0"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lastRenderedPageBreak/>
        <w:pict w14:anchorId="5069C5DB">
          <v:rect id="_x0000_i1032" style="width:0;height:0" o:hralign="center" o:hrstd="t" o:hr="t" fillcolor="#a0a0a0" stroked="f"/>
        </w:pict>
      </w:r>
    </w:p>
    <w:p w14:paraId="43B9F069"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4</w:t>
      </w:r>
    </w:p>
    <w:p w14:paraId="4F48C6CF"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Search for </w:t>
      </w:r>
      <w:r>
        <w:rPr>
          <w:rStyle w:val="Strong"/>
          <w:rFonts w:ascii="Segoe UI" w:hAnsi="Segoe UI" w:cs="Segoe UI"/>
          <w:color w:val="333333"/>
          <w:sz w:val="21"/>
          <w:szCs w:val="21"/>
        </w:rPr>
        <w:t>Office 365 Connector</w:t>
      </w:r>
      <w:r>
        <w:rPr>
          <w:rStyle w:val="semilightnormalprimarytext"/>
          <w:rFonts w:ascii="Segoe UI" w:hAnsi="Segoe UI" w:cs="Segoe UI"/>
          <w:color w:val="333333"/>
          <w:sz w:val="21"/>
          <w:szCs w:val="21"/>
        </w:rPr>
        <w:t> and then check the checkbox and click the </w:t>
      </w:r>
      <w:r>
        <w:rPr>
          <w:rStyle w:val="Strong"/>
          <w:rFonts w:ascii="Segoe UI" w:hAnsi="Segoe UI" w:cs="Segoe UI"/>
          <w:color w:val="333333"/>
          <w:sz w:val="21"/>
          <w:szCs w:val="21"/>
        </w:rPr>
        <w:t>Install without restart</w:t>
      </w:r>
      <w:r>
        <w:rPr>
          <w:rStyle w:val="semilightnormalprimarytext"/>
          <w:rFonts w:ascii="Segoe UI" w:hAnsi="Segoe UI" w:cs="Segoe UI"/>
          <w:color w:val="333333"/>
          <w:sz w:val="21"/>
          <w:szCs w:val="21"/>
        </w:rPr>
        <w:t> button.</w:t>
      </w:r>
    </w:p>
    <w:p w14:paraId="35FFDBCD" w14:textId="2E13C9E6"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br/>
      </w:r>
      <w:r>
        <w:rPr>
          <w:rFonts w:ascii="Segoe UI" w:hAnsi="Segoe UI" w:cs="Segoe UI"/>
          <w:noProof/>
          <w:color w:val="555459"/>
          <w:sz w:val="21"/>
          <w:szCs w:val="21"/>
        </w:rPr>
        <w:drawing>
          <wp:inline distT="0" distB="0" distL="0" distR="0" wp14:anchorId="04D850EF" wp14:editId="6CE5874A">
            <wp:extent cx="6317555" cy="2163170"/>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39506" cy="2204927"/>
                    </a:xfrm>
                    <a:prstGeom prst="rect">
                      <a:avLst/>
                    </a:prstGeom>
                    <a:noFill/>
                    <a:ln>
                      <a:noFill/>
                    </a:ln>
                  </pic:spPr>
                </pic:pic>
              </a:graphicData>
            </a:graphic>
          </wp:inline>
        </w:drawing>
      </w:r>
    </w:p>
    <w:p w14:paraId="33A010D4" w14:textId="77777777" w:rsidR="00A44F69" w:rsidRDefault="00A44F69" w:rsidP="00A44F69">
      <w:pPr>
        <w:shd w:val="clear" w:color="auto" w:fill="FFFFFF"/>
        <w:spacing w:before="150" w:after="150"/>
        <w:rPr>
          <w:rFonts w:ascii="Segoe UI" w:hAnsi="Segoe UI" w:cs="Segoe UI"/>
          <w:color w:val="555459"/>
          <w:sz w:val="21"/>
          <w:szCs w:val="21"/>
        </w:rPr>
      </w:pPr>
    </w:p>
    <w:p w14:paraId="1EB26830"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79A5834A">
          <v:rect id="_x0000_i1033" style="width:0;height:0" o:hralign="center" o:hrstd="t" o:hr="t" fillcolor="#a0a0a0" stroked="f"/>
        </w:pict>
      </w:r>
    </w:p>
    <w:p w14:paraId="3D53C4BE"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5</w:t>
      </w:r>
    </w:p>
    <w:p w14:paraId="51AF758E"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Go to your project and click on the </w:t>
      </w:r>
      <w:r>
        <w:rPr>
          <w:rStyle w:val="Strong"/>
          <w:rFonts w:ascii="Segoe UI" w:hAnsi="Segoe UI" w:cs="Segoe UI"/>
          <w:color w:val="333333"/>
          <w:sz w:val="21"/>
          <w:szCs w:val="21"/>
        </w:rPr>
        <w:t>Configure</w:t>
      </w:r>
      <w:r>
        <w:rPr>
          <w:rStyle w:val="semilightnormalprimarytext"/>
          <w:rFonts w:ascii="Segoe UI" w:hAnsi="Segoe UI" w:cs="Segoe UI"/>
          <w:color w:val="333333"/>
          <w:sz w:val="21"/>
          <w:szCs w:val="21"/>
        </w:rPr>
        <w:t> button.</w:t>
      </w:r>
    </w:p>
    <w:p w14:paraId="533D9BD5" w14:textId="7B7B95E7"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br/>
      </w:r>
      <w:r>
        <w:rPr>
          <w:rFonts w:ascii="Segoe UI" w:hAnsi="Segoe UI" w:cs="Segoe UI"/>
          <w:noProof/>
          <w:color w:val="555459"/>
          <w:sz w:val="21"/>
          <w:szCs w:val="21"/>
        </w:rPr>
        <w:drawing>
          <wp:inline distT="0" distB="0" distL="0" distR="0" wp14:anchorId="5DAA9D00" wp14:editId="51F3C9A7">
            <wp:extent cx="6384569" cy="201304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48714" cy="2033269"/>
                    </a:xfrm>
                    <a:prstGeom prst="rect">
                      <a:avLst/>
                    </a:prstGeom>
                    <a:noFill/>
                    <a:ln>
                      <a:noFill/>
                    </a:ln>
                  </pic:spPr>
                </pic:pic>
              </a:graphicData>
            </a:graphic>
          </wp:inline>
        </w:drawing>
      </w:r>
    </w:p>
    <w:p w14:paraId="7D900CA6" w14:textId="77777777" w:rsidR="00A44F69" w:rsidRDefault="00A44F69" w:rsidP="00A44F69">
      <w:pPr>
        <w:shd w:val="clear" w:color="auto" w:fill="FFFFFF"/>
        <w:spacing w:before="150" w:after="150"/>
        <w:rPr>
          <w:rFonts w:ascii="Segoe UI" w:hAnsi="Segoe UI" w:cs="Segoe UI"/>
          <w:color w:val="555459"/>
          <w:sz w:val="21"/>
          <w:szCs w:val="21"/>
        </w:rPr>
      </w:pPr>
    </w:p>
    <w:p w14:paraId="1A422715"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7555F139">
          <v:rect id="_x0000_i1034" style="width:0;height:0" o:hralign="center" o:hrstd="t" o:hr="t" fillcolor="#a0a0a0" stroked="f"/>
        </w:pict>
      </w:r>
    </w:p>
    <w:p w14:paraId="76E1FDF5"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6</w:t>
      </w:r>
    </w:p>
    <w:p w14:paraId="56D89C16"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Click on the </w:t>
      </w:r>
      <w:r>
        <w:rPr>
          <w:rStyle w:val="Strong"/>
          <w:rFonts w:ascii="Segoe UI" w:hAnsi="Segoe UI" w:cs="Segoe UI"/>
          <w:color w:val="333333"/>
          <w:sz w:val="21"/>
          <w:szCs w:val="21"/>
        </w:rPr>
        <w:t>Office 365 Connector</w:t>
      </w:r>
      <w:r>
        <w:rPr>
          <w:rStyle w:val="semilightnormalprimarytext"/>
          <w:rFonts w:ascii="Segoe UI" w:hAnsi="Segoe UI" w:cs="Segoe UI"/>
          <w:color w:val="333333"/>
          <w:sz w:val="21"/>
          <w:szCs w:val="21"/>
        </w:rPr>
        <w:t> tab.</w:t>
      </w:r>
    </w:p>
    <w:p w14:paraId="4EE8CA0A" w14:textId="0448978E"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lastRenderedPageBreak/>
        <w:br/>
      </w:r>
      <w:r>
        <w:rPr>
          <w:rFonts w:ascii="Segoe UI" w:hAnsi="Segoe UI" w:cs="Segoe UI"/>
          <w:noProof/>
          <w:color w:val="555459"/>
          <w:sz w:val="21"/>
          <w:szCs w:val="21"/>
        </w:rPr>
        <w:drawing>
          <wp:inline distT="0" distB="0" distL="0" distR="0" wp14:anchorId="7D140AF1" wp14:editId="2930C12B">
            <wp:extent cx="6551897" cy="3835021"/>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74190" cy="3848070"/>
                    </a:xfrm>
                    <a:prstGeom prst="rect">
                      <a:avLst/>
                    </a:prstGeom>
                    <a:noFill/>
                    <a:ln>
                      <a:noFill/>
                    </a:ln>
                  </pic:spPr>
                </pic:pic>
              </a:graphicData>
            </a:graphic>
          </wp:inline>
        </w:drawing>
      </w:r>
    </w:p>
    <w:p w14:paraId="539BB780" w14:textId="77777777" w:rsidR="00A44F69" w:rsidRDefault="00A44F69" w:rsidP="00A44F69">
      <w:pPr>
        <w:shd w:val="clear" w:color="auto" w:fill="FFFFFF"/>
        <w:spacing w:before="150" w:after="150"/>
        <w:rPr>
          <w:rFonts w:ascii="Segoe UI" w:hAnsi="Segoe UI" w:cs="Segoe UI"/>
          <w:color w:val="555459"/>
          <w:sz w:val="21"/>
          <w:szCs w:val="21"/>
        </w:rPr>
      </w:pPr>
    </w:p>
    <w:p w14:paraId="17DB897C"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04F4CDD8">
          <v:rect id="_x0000_i1035" style="width:0;height:0" o:hralign="center" o:hrstd="t" o:hr="t" fillcolor="#a0a0a0" stroked="f"/>
        </w:pict>
      </w:r>
    </w:p>
    <w:p w14:paraId="5C3627AC"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7</w:t>
      </w:r>
    </w:p>
    <w:p w14:paraId="249CD238"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Click on the </w:t>
      </w:r>
      <w:r>
        <w:rPr>
          <w:rStyle w:val="Strong"/>
          <w:rFonts w:ascii="Segoe UI" w:hAnsi="Segoe UI" w:cs="Segoe UI"/>
          <w:color w:val="333333"/>
          <w:sz w:val="21"/>
          <w:szCs w:val="21"/>
        </w:rPr>
        <w:t>Add Webhook</w:t>
      </w:r>
      <w:r>
        <w:rPr>
          <w:rStyle w:val="semilightnormalprimarytext"/>
          <w:rFonts w:ascii="Segoe UI" w:hAnsi="Segoe UI" w:cs="Segoe UI"/>
          <w:color w:val="333333"/>
          <w:sz w:val="21"/>
          <w:szCs w:val="21"/>
        </w:rPr>
        <w:t> button.</w:t>
      </w:r>
    </w:p>
    <w:p w14:paraId="2F3974ED" w14:textId="26C25D63"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lastRenderedPageBreak/>
        <w:br/>
      </w:r>
      <w:r>
        <w:rPr>
          <w:rFonts w:ascii="Segoe UI" w:hAnsi="Segoe UI" w:cs="Segoe UI"/>
          <w:noProof/>
          <w:color w:val="555459"/>
          <w:sz w:val="21"/>
          <w:szCs w:val="21"/>
        </w:rPr>
        <w:drawing>
          <wp:inline distT="0" distB="0" distL="0" distR="0" wp14:anchorId="3E89888C" wp14:editId="241AAD8F">
            <wp:extent cx="5895833" cy="34673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5251" cy="3484685"/>
                    </a:xfrm>
                    <a:prstGeom prst="rect">
                      <a:avLst/>
                    </a:prstGeom>
                    <a:noFill/>
                    <a:ln>
                      <a:noFill/>
                    </a:ln>
                  </pic:spPr>
                </pic:pic>
              </a:graphicData>
            </a:graphic>
          </wp:inline>
        </w:drawing>
      </w:r>
    </w:p>
    <w:p w14:paraId="4A4785FC" w14:textId="77777777" w:rsidR="00A44F69" w:rsidRDefault="00A44F69" w:rsidP="00A44F69">
      <w:pPr>
        <w:shd w:val="clear" w:color="auto" w:fill="FFFFFF"/>
        <w:spacing w:before="150" w:after="150"/>
        <w:rPr>
          <w:rFonts w:ascii="Segoe UI" w:hAnsi="Segoe UI" w:cs="Segoe UI"/>
          <w:color w:val="555459"/>
          <w:sz w:val="21"/>
          <w:szCs w:val="21"/>
        </w:rPr>
      </w:pPr>
    </w:p>
    <w:p w14:paraId="34EBDEE0" w14:textId="77777777" w:rsidR="00A44F69" w:rsidRDefault="00AF3E98"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pict w14:anchorId="3D483BBA">
          <v:rect id="_x0000_i1036" style="width:0;height:0" o:hralign="center" o:hrstd="t" o:hr="t" fillcolor="#a0a0a0" stroked="f"/>
        </w:pict>
      </w:r>
    </w:p>
    <w:p w14:paraId="57D21868" w14:textId="77777777" w:rsidR="00A44F69" w:rsidRDefault="00A44F69" w:rsidP="00A44F69">
      <w:pPr>
        <w:shd w:val="clear" w:color="auto" w:fill="FFFFFF"/>
        <w:spacing w:before="150" w:after="150"/>
        <w:rPr>
          <w:rFonts w:ascii="Segoe UI" w:hAnsi="Segoe UI" w:cs="Segoe UI"/>
          <w:color w:val="555459"/>
          <w:sz w:val="21"/>
          <w:szCs w:val="21"/>
        </w:rPr>
      </w:pPr>
      <w:r>
        <w:rPr>
          <w:rStyle w:val="semiboldnormalprimarytext"/>
          <w:rFonts w:ascii="Segoe UI" w:hAnsi="Segoe UI" w:cs="Segoe UI"/>
          <w:b/>
          <w:bCs/>
          <w:color w:val="333333"/>
          <w:sz w:val="21"/>
          <w:szCs w:val="21"/>
        </w:rPr>
        <w:t>Step 8</w:t>
      </w:r>
    </w:p>
    <w:p w14:paraId="31FF303D" w14:textId="77777777" w:rsidR="00A44F69" w:rsidRDefault="00A44F69" w:rsidP="00A44F69">
      <w:pPr>
        <w:shd w:val="clear" w:color="auto" w:fill="FFFFFF"/>
        <w:spacing w:before="150" w:after="150"/>
        <w:rPr>
          <w:rFonts w:ascii="Segoe UI" w:hAnsi="Segoe UI" w:cs="Segoe UI"/>
          <w:color w:val="555459"/>
          <w:sz w:val="21"/>
          <w:szCs w:val="21"/>
        </w:rPr>
      </w:pPr>
      <w:r>
        <w:rPr>
          <w:rStyle w:val="semilightnormalprimarytext"/>
          <w:rFonts w:ascii="Segoe UI" w:hAnsi="Segoe UI" w:cs="Segoe UI"/>
          <w:color w:val="333333"/>
          <w:sz w:val="21"/>
          <w:szCs w:val="21"/>
        </w:rPr>
        <w:t xml:space="preserve">Paste the webhook </w:t>
      </w:r>
      <w:proofErr w:type="spellStart"/>
      <w:r>
        <w:rPr>
          <w:rStyle w:val="semilightnormalprimarytext"/>
          <w:rFonts w:ascii="Segoe UI" w:hAnsi="Segoe UI" w:cs="Segoe UI"/>
          <w:color w:val="333333"/>
          <w:sz w:val="21"/>
          <w:szCs w:val="21"/>
        </w:rPr>
        <w:t>url</w:t>
      </w:r>
      <w:proofErr w:type="spellEnd"/>
      <w:r>
        <w:rPr>
          <w:rStyle w:val="semilightnormalprimarytext"/>
          <w:rFonts w:ascii="Segoe UI" w:hAnsi="Segoe UI" w:cs="Segoe UI"/>
          <w:color w:val="333333"/>
          <w:sz w:val="21"/>
          <w:szCs w:val="21"/>
        </w:rPr>
        <w:t xml:space="preserve"> in the </w:t>
      </w:r>
      <w:r>
        <w:rPr>
          <w:rStyle w:val="Strong"/>
          <w:rFonts w:ascii="Segoe UI" w:hAnsi="Segoe UI" w:cs="Segoe UI"/>
          <w:color w:val="333333"/>
          <w:sz w:val="21"/>
          <w:szCs w:val="21"/>
        </w:rPr>
        <w:t>URL</w:t>
      </w:r>
      <w:r>
        <w:rPr>
          <w:rStyle w:val="semilightnormalprimarytext"/>
          <w:rFonts w:ascii="Segoe UI" w:hAnsi="Segoe UI" w:cs="Segoe UI"/>
          <w:color w:val="333333"/>
          <w:sz w:val="21"/>
          <w:szCs w:val="21"/>
        </w:rPr>
        <w:t> box and check for all those boxes for which you want to receive events and then click the </w:t>
      </w:r>
      <w:r>
        <w:rPr>
          <w:rStyle w:val="Strong"/>
          <w:rFonts w:ascii="Segoe UI" w:hAnsi="Segoe UI" w:cs="Segoe UI"/>
          <w:color w:val="333333"/>
          <w:sz w:val="21"/>
          <w:szCs w:val="21"/>
        </w:rPr>
        <w:t>Save</w:t>
      </w:r>
      <w:r>
        <w:rPr>
          <w:rStyle w:val="semilightnormalprimarytext"/>
          <w:rFonts w:ascii="Segoe UI" w:hAnsi="Segoe UI" w:cs="Segoe UI"/>
          <w:color w:val="333333"/>
          <w:sz w:val="21"/>
          <w:szCs w:val="21"/>
        </w:rPr>
        <w:t> button.</w:t>
      </w:r>
    </w:p>
    <w:p w14:paraId="25EA6190" w14:textId="77777777" w:rsidR="00A44F69" w:rsidRDefault="00A44F69" w:rsidP="00A44F69">
      <w:pPr>
        <w:shd w:val="clear" w:color="auto" w:fill="FFFFFF"/>
        <w:spacing w:before="150" w:after="150"/>
        <w:rPr>
          <w:rFonts w:ascii="Segoe UI" w:hAnsi="Segoe UI" w:cs="Segoe UI"/>
          <w:color w:val="555459"/>
          <w:sz w:val="21"/>
          <w:szCs w:val="21"/>
        </w:rPr>
      </w:pPr>
    </w:p>
    <w:p w14:paraId="2BAD9D24" w14:textId="6DD36BB0"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color w:val="555459"/>
          <w:sz w:val="21"/>
          <w:szCs w:val="21"/>
        </w:rPr>
        <w:object w:dxaOrig="1440" w:dyaOrig="1440" w14:anchorId="17281262">
          <v:shape id="_x0000_i1049" type="#_x0000_t75" style="width:49.45pt;height:18.2pt" o:ole="">
            <v:imagedata r:id="rId55" o:title=""/>
          </v:shape>
          <w:control r:id="rId65" w:name="DefaultOcxName2" w:shapeid="_x0000_i1049"/>
        </w:object>
      </w:r>
      <w:r>
        <w:rPr>
          <w:rFonts w:ascii="Segoe UI" w:hAnsi="Segoe UI" w:cs="Segoe UI"/>
          <w:color w:val="555459"/>
          <w:sz w:val="21"/>
          <w:szCs w:val="21"/>
        </w:rPr>
        <w:t> </w:t>
      </w:r>
      <w:r>
        <w:rPr>
          <w:rFonts w:ascii="Segoe UI" w:hAnsi="Segoe UI" w:cs="Segoe UI"/>
          <w:noProof/>
          <w:color w:val="555459"/>
          <w:sz w:val="21"/>
          <w:szCs w:val="21"/>
        </w:rPr>
        <w:drawing>
          <wp:inline distT="0" distB="0" distL="0" distR="0" wp14:anchorId="7755FBD6" wp14:editId="5190C58A">
            <wp:extent cx="225425" cy="22542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inline>
        </w:drawing>
      </w:r>
    </w:p>
    <w:p w14:paraId="40355FF1" w14:textId="6051AFC1" w:rsidR="00A44F69" w:rsidRDefault="00A44F69" w:rsidP="00A44F69">
      <w:pPr>
        <w:shd w:val="clear" w:color="auto" w:fill="FFFFFF"/>
        <w:spacing w:before="150" w:after="150"/>
        <w:rPr>
          <w:rFonts w:ascii="Segoe UI" w:hAnsi="Segoe UI" w:cs="Segoe UI"/>
          <w:color w:val="555459"/>
          <w:sz w:val="21"/>
          <w:szCs w:val="21"/>
        </w:rPr>
      </w:pPr>
      <w:r>
        <w:rPr>
          <w:rFonts w:ascii="Segoe UI" w:hAnsi="Segoe UI" w:cs="Segoe UI"/>
          <w:noProof/>
          <w:color w:val="555459"/>
          <w:sz w:val="21"/>
          <w:szCs w:val="21"/>
        </w:rPr>
        <w:lastRenderedPageBreak/>
        <w:drawing>
          <wp:inline distT="0" distB="0" distL="0" distR="0" wp14:anchorId="38AB3076" wp14:editId="316DE9FA">
            <wp:extent cx="5665875" cy="3316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4167" cy="3332966"/>
                    </a:xfrm>
                    <a:prstGeom prst="rect">
                      <a:avLst/>
                    </a:prstGeom>
                    <a:noFill/>
                    <a:ln>
                      <a:noFill/>
                    </a:ln>
                  </pic:spPr>
                </pic:pic>
              </a:graphicData>
            </a:graphic>
          </wp:inline>
        </w:drawing>
      </w:r>
    </w:p>
    <w:p w14:paraId="38D06624" w14:textId="486770B0" w:rsidR="0093004E" w:rsidRPr="00601ED4" w:rsidRDefault="0093004E" w:rsidP="006E4A70">
      <w:pPr>
        <w:pStyle w:val="ListParagraph"/>
        <w:numPr>
          <w:ilvl w:val="0"/>
          <w:numId w:val="22"/>
        </w:numPr>
        <w:ind w:left="990" w:firstLine="90"/>
        <w:jc w:val="both"/>
      </w:pPr>
      <w:r w:rsidRPr="00601ED4">
        <w:t xml:space="preserve">You will get notification something like </w:t>
      </w:r>
      <w:r w:rsidR="00601ED4" w:rsidRPr="00601ED4">
        <w:t>as below.</w:t>
      </w:r>
    </w:p>
    <w:p w14:paraId="7A81C4B7" w14:textId="70F570F5" w:rsidR="00601ED4" w:rsidRDefault="0093004E" w:rsidP="006E4A70">
      <w:pPr>
        <w:shd w:val="clear" w:color="auto" w:fill="FFFFFF"/>
        <w:spacing w:before="150" w:after="150"/>
        <w:ind w:firstLine="720"/>
        <w:rPr>
          <w:rFonts w:ascii="Segoe UI" w:hAnsi="Segoe UI" w:cs="Segoe UI"/>
          <w:color w:val="555459"/>
          <w:sz w:val="21"/>
          <w:szCs w:val="21"/>
        </w:rPr>
      </w:pPr>
      <w:r>
        <w:rPr>
          <w:noProof/>
        </w:rPr>
        <w:drawing>
          <wp:inline distT="0" distB="0" distL="0" distR="0" wp14:anchorId="7EE4DC58" wp14:editId="7FEDB313">
            <wp:extent cx="4551528" cy="1294736"/>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6008" cy="1347214"/>
                    </a:xfrm>
                    <a:prstGeom prst="rect">
                      <a:avLst/>
                    </a:prstGeom>
                  </pic:spPr>
                </pic:pic>
              </a:graphicData>
            </a:graphic>
          </wp:inline>
        </w:drawing>
      </w:r>
    </w:p>
    <w:p w14:paraId="12FB5FB7" w14:textId="77777777" w:rsidR="00D95433" w:rsidRDefault="00D95433" w:rsidP="00A44F69">
      <w:pPr>
        <w:shd w:val="clear" w:color="auto" w:fill="FFFFFF"/>
        <w:spacing w:before="150" w:after="150"/>
        <w:rPr>
          <w:rFonts w:ascii="Segoe UI" w:hAnsi="Segoe UI" w:cs="Segoe UI"/>
          <w:color w:val="555459"/>
          <w:sz w:val="21"/>
          <w:szCs w:val="21"/>
        </w:rPr>
      </w:pPr>
    </w:p>
    <w:p w14:paraId="3183B630" w14:textId="26965A20" w:rsidR="00601ED4" w:rsidRDefault="00601ED4" w:rsidP="00601ED4">
      <w:pPr>
        <w:pStyle w:val="ListParagraph"/>
        <w:numPr>
          <w:ilvl w:val="0"/>
          <w:numId w:val="18"/>
        </w:numPr>
        <w:ind w:left="810"/>
        <w:jc w:val="both"/>
        <w:rPr>
          <w:b/>
          <w:bCs/>
          <w:u w:val="single"/>
        </w:rPr>
      </w:pPr>
      <w:r w:rsidRPr="00601ED4">
        <w:rPr>
          <w:b/>
          <w:bCs/>
          <w:u w:val="single"/>
        </w:rPr>
        <w:t>Job Scheduling</w:t>
      </w:r>
    </w:p>
    <w:p w14:paraId="710C3BE3" w14:textId="74457B45" w:rsidR="00601ED4" w:rsidRDefault="00D95433" w:rsidP="00D95433">
      <w:pPr>
        <w:pStyle w:val="ListParagraph"/>
        <w:numPr>
          <w:ilvl w:val="0"/>
          <w:numId w:val="3"/>
        </w:numPr>
        <w:ind w:left="630" w:hanging="180"/>
        <w:jc w:val="both"/>
      </w:pPr>
      <w:r w:rsidRPr="00D95433">
        <w:t xml:space="preserve">So far, we are </w:t>
      </w:r>
      <w:r>
        <w:t>running</w:t>
      </w:r>
      <w:r w:rsidRPr="00D95433">
        <w:t xml:space="preserve"> the job manually by select the job and click on the build now.</w:t>
      </w:r>
    </w:p>
    <w:p w14:paraId="2E56BAC4" w14:textId="35FE9074" w:rsidR="00D95433" w:rsidRPr="00CA0C1E" w:rsidRDefault="00CA0C1E" w:rsidP="00D95433">
      <w:pPr>
        <w:pStyle w:val="ListParagraph"/>
        <w:numPr>
          <w:ilvl w:val="0"/>
          <w:numId w:val="3"/>
        </w:numPr>
        <w:ind w:left="630" w:hanging="180"/>
        <w:jc w:val="both"/>
      </w:pPr>
      <w:r>
        <w:t xml:space="preserve">We can automate this task by using the concept of </w:t>
      </w:r>
      <w:r w:rsidRPr="00CA0C1E">
        <w:rPr>
          <w:b/>
          <w:bCs/>
        </w:rPr>
        <w:t>Job Schedule</w:t>
      </w:r>
      <w:r>
        <w:rPr>
          <w:b/>
          <w:bCs/>
        </w:rPr>
        <w:t>.</w:t>
      </w:r>
    </w:p>
    <w:p w14:paraId="01F89221" w14:textId="380AA340" w:rsidR="00CA0C1E" w:rsidRDefault="00CA0C1E" w:rsidP="00CA0C1E">
      <w:pPr>
        <w:pStyle w:val="ListParagraph"/>
        <w:ind w:left="630"/>
        <w:jc w:val="both"/>
      </w:pPr>
    </w:p>
    <w:p w14:paraId="72DD097E" w14:textId="095D1BA8" w:rsidR="00D95433" w:rsidRDefault="00CA0C1E" w:rsidP="00CA0C1E">
      <w:pPr>
        <w:pStyle w:val="ListParagraph"/>
        <w:ind w:left="630" w:hanging="180"/>
        <w:jc w:val="both"/>
        <w:rPr>
          <w:b/>
          <w:bCs/>
          <w:u w:val="single"/>
        </w:rPr>
      </w:pPr>
      <w:r w:rsidRPr="00CA0C1E">
        <w:rPr>
          <w:b/>
          <w:bCs/>
          <w:u w:val="single"/>
        </w:rPr>
        <w:t>There are different ways to schedule the job like</w:t>
      </w:r>
    </w:p>
    <w:p w14:paraId="53FAA95D" w14:textId="4A1A70B0" w:rsidR="00CA0C1E" w:rsidRPr="00CA0C1E" w:rsidRDefault="00CA0C1E" w:rsidP="00CA0C1E">
      <w:pPr>
        <w:pStyle w:val="ListParagraph"/>
        <w:numPr>
          <w:ilvl w:val="0"/>
          <w:numId w:val="24"/>
        </w:numPr>
        <w:jc w:val="both"/>
        <w:rPr>
          <w:b/>
          <w:bCs/>
        </w:rPr>
      </w:pPr>
      <w:r w:rsidRPr="00CA0C1E">
        <w:rPr>
          <w:b/>
          <w:bCs/>
        </w:rPr>
        <w:t>Timer</w:t>
      </w:r>
      <w:r>
        <w:rPr>
          <w:b/>
          <w:bCs/>
        </w:rPr>
        <w:t xml:space="preserve"> (Cron)</w:t>
      </w:r>
    </w:p>
    <w:p w14:paraId="074B93CB" w14:textId="51D08D4B" w:rsidR="00CA0C1E" w:rsidRDefault="00CA0C1E" w:rsidP="00CA0C1E">
      <w:pPr>
        <w:pStyle w:val="ListParagraph"/>
        <w:numPr>
          <w:ilvl w:val="0"/>
          <w:numId w:val="24"/>
        </w:numPr>
        <w:jc w:val="both"/>
      </w:pPr>
      <w:r w:rsidRPr="00CA0C1E">
        <w:rPr>
          <w:b/>
          <w:bCs/>
        </w:rPr>
        <w:t>Poll</w:t>
      </w:r>
      <w:r>
        <w:t xml:space="preserve"> </w:t>
      </w:r>
      <w:r w:rsidRPr="00CA0C1E">
        <w:rPr>
          <w:b/>
          <w:bCs/>
        </w:rPr>
        <w:t>SCM</w:t>
      </w:r>
      <w:r>
        <w:t xml:space="preserve"> (detect when any commit happens from the GitHub)</w:t>
      </w:r>
    </w:p>
    <w:p w14:paraId="3C83C187" w14:textId="51E195CA" w:rsidR="00CA0C1E" w:rsidRDefault="00CA0C1E" w:rsidP="00CA0C1E">
      <w:pPr>
        <w:pStyle w:val="ListParagraph"/>
        <w:numPr>
          <w:ilvl w:val="0"/>
          <w:numId w:val="24"/>
        </w:numPr>
        <w:jc w:val="both"/>
      </w:pPr>
      <w:r w:rsidRPr="00CA0C1E">
        <w:rPr>
          <w:b/>
          <w:bCs/>
        </w:rPr>
        <w:t>Pipeline</w:t>
      </w:r>
      <w:r>
        <w:t xml:space="preserve"> (In CI/CD pipeline one job starts another job)</w:t>
      </w:r>
    </w:p>
    <w:p w14:paraId="563C54AD" w14:textId="21BA99EF" w:rsidR="00941201" w:rsidRDefault="00941201" w:rsidP="00941201">
      <w:pPr>
        <w:pStyle w:val="ListParagraph"/>
        <w:numPr>
          <w:ilvl w:val="0"/>
          <w:numId w:val="25"/>
        </w:numPr>
        <w:jc w:val="both"/>
        <w:rPr>
          <w:b/>
          <w:bCs/>
          <w:u w:val="single"/>
        </w:rPr>
      </w:pPr>
      <w:r w:rsidRPr="008A6368">
        <w:rPr>
          <w:b/>
          <w:bCs/>
          <w:u w:val="single"/>
        </w:rPr>
        <w:t>Timer</w:t>
      </w:r>
    </w:p>
    <w:p w14:paraId="0EB03002" w14:textId="62A7350C" w:rsidR="008A6368" w:rsidRPr="008A6368" w:rsidRDefault="008A6368" w:rsidP="008A6368">
      <w:pPr>
        <w:pStyle w:val="ListParagraph"/>
        <w:numPr>
          <w:ilvl w:val="0"/>
          <w:numId w:val="3"/>
        </w:numPr>
        <w:ind w:left="630" w:hanging="180"/>
        <w:jc w:val="both"/>
      </w:pPr>
      <w:r>
        <w:t xml:space="preserve">Go to the job and click on </w:t>
      </w:r>
      <w:r w:rsidRPr="008A6368">
        <w:rPr>
          <w:b/>
          <w:bCs/>
        </w:rPr>
        <w:t>configure</w:t>
      </w:r>
      <w:r>
        <w:rPr>
          <w:b/>
          <w:bCs/>
        </w:rPr>
        <w:t>.</w:t>
      </w:r>
    </w:p>
    <w:p w14:paraId="43AAEC98" w14:textId="2E2D8F03" w:rsidR="008A6368" w:rsidRDefault="008A6368" w:rsidP="008A6368">
      <w:pPr>
        <w:pStyle w:val="ListParagraph"/>
        <w:numPr>
          <w:ilvl w:val="0"/>
          <w:numId w:val="3"/>
        </w:numPr>
        <w:ind w:left="630" w:hanging="180"/>
        <w:jc w:val="both"/>
      </w:pPr>
      <w:r>
        <w:t xml:space="preserve">Click on the </w:t>
      </w:r>
      <w:r w:rsidRPr="008A6368">
        <w:rPr>
          <w:b/>
          <w:bCs/>
        </w:rPr>
        <w:t>Build Trigger</w:t>
      </w:r>
      <w:r>
        <w:t xml:space="preserve"> Tab and select </w:t>
      </w:r>
      <w:r w:rsidRPr="008A6368">
        <w:rPr>
          <w:b/>
          <w:bCs/>
        </w:rPr>
        <w:t>Build Periodically</w:t>
      </w:r>
      <w:r>
        <w:rPr>
          <w:b/>
          <w:bCs/>
        </w:rPr>
        <w:t xml:space="preserve">. </w:t>
      </w:r>
      <w:r>
        <w:t xml:space="preserve">It’s basically a </w:t>
      </w:r>
      <w:proofErr w:type="spellStart"/>
      <w:r w:rsidRPr="008A6368">
        <w:rPr>
          <w:b/>
          <w:bCs/>
        </w:rPr>
        <w:t>cron</w:t>
      </w:r>
      <w:proofErr w:type="spellEnd"/>
      <w:r>
        <w:t xml:space="preserve"> tab where we can configure the </w:t>
      </w:r>
      <w:proofErr w:type="spellStart"/>
      <w:r w:rsidRPr="008A6368">
        <w:rPr>
          <w:b/>
          <w:bCs/>
        </w:rPr>
        <w:t>cron</w:t>
      </w:r>
      <w:proofErr w:type="spellEnd"/>
      <w:r>
        <w:t xml:space="preserve"> timer.</w:t>
      </w:r>
    </w:p>
    <w:p w14:paraId="24D43704" w14:textId="29BFA65A" w:rsidR="004D1E79" w:rsidRDefault="004D1E79" w:rsidP="008A6368">
      <w:pPr>
        <w:pStyle w:val="ListParagraph"/>
        <w:numPr>
          <w:ilvl w:val="0"/>
          <w:numId w:val="3"/>
        </w:numPr>
        <w:ind w:left="630" w:hanging="180"/>
        <w:jc w:val="both"/>
      </w:pPr>
      <w:r>
        <w:t>Based on the timer configuration, it will trigger the job automatically.</w:t>
      </w:r>
    </w:p>
    <w:p w14:paraId="385DA030" w14:textId="77777777" w:rsidR="004D1E79" w:rsidRPr="008A6368" w:rsidRDefault="004D1E79" w:rsidP="004D1E79">
      <w:pPr>
        <w:pStyle w:val="ListParagraph"/>
        <w:ind w:left="630"/>
        <w:jc w:val="both"/>
      </w:pPr>
    </w:p>
    <w:p w14:paraId="6FD53F39" w14:textId="05F5D3E9" w:rsidR="008A6368" w:rsidRDefault="006E4A70" w:rsidP="008A6368">
      <w:pPr>
        <w:pStyle w:val="ListParagraph"/>
        <w:ind w:left="630"/>
        <w:jc w:val="both"/>
        <w:rPr>
          <w:b/>
          <w:bCs/>
        </w:rPr>
      </w:pPr>
      <w:r>
        <w:rPr>
          <w:noProof/>
        </w:rPr>
        <w:lastRenderedPageBreak/>
        <w:drawing>
          <wp:inline distT="0" distB="0" distL="0" distR="0" wp14:anchorId="4872E82B" wp14:editId="7B419661">
            <wp:extent cx="4804012" cy="2613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8658" cy="2653627"/>
                    </a:xfrm>
                    <a:prstGeom prst="rect">
                      <a:avLst/>
                    </a:prstGeom>
                  </pic:spPr>
                </pic:pic>
              </a:graphicData>
            </a:graphic>
          </wp:inline>
        </w:drawing>
      </w:r>
    </w:p>
    <w:p w14:paraId="42CF38C2" w14:textId="77777777" w:rsidR="006E4A70" w:rsidRDefault="006E4A70" w:rsidP="008A6368">
      <w:pPr>
        <w:pStyle w:val="ListParagraph"/>
        <w:ind w:left="630"/>
        <w:jc w:val="both"/>
        <w:rPr>
          <w:b/>
          <w:bCs/>
        </w:rPr>
      </w:pPr>
    </w:p>
    <w:p w14:paraId="315643D8" w14:textId="623E7F74" w:rsidR="008A6368" w:rsidRDefault="008A6368" w:rsidP="008A6368">
      <w:pPr>
        <w:pStyle w:val="ListParagraph"/>
        <w:ind w:left="630"/>
        <w:jc w:val="both"/>
        <w:rPr>
          <w:b/>
          <w:bCs/>
        </w:rPr>
      </w:pPr>
      <w:proofErr w:type="gramStart"/>
      <w:r>
        <w:rPr>
          <w:b/>
          <w:bCs/>
        </w:rPr>
        <w:t>Note::</w:t>
      </w:r>
      <w:proofErr w:type="gramEnd"/>
    </w:p>
    <w:p w14:paraId="239654AC" w14:textId="77777777" w:rsidR="008A6368" w:rsidRPr="008A6368" w:rsidRDefault="008A6368" w:rsidP="008A6368">
      <w:pPr>
        <w:spacing w:after="0" w:line="240" w:lineRule="auto"/>
        <w:ind w:left="630"/>
        <w:rPr>
          <w:rFonts w:ascii="Times New Roman" w:eastAsia="Times New Roman" w:hAnsi="Times New Roman" w:cs="Times New Roman"/>
          <w:sz w:val="24"/>
          <w:szCs w:val="24"/>
        </w:rPr>
      </w:pPr>
      <w:r w:rsidRPr="008A6368">
        <w:rPr>
          <w:rFonts w:ascii="Helvetica" w:eastAsia="Times New Roman" w:hAnsi="Helvetica" w:cs="Times New Roman"/>
          <w:color w:val="333333"/>
          <w:sz w:val="20"/>
          <w:szCs w:val="20"/>
        </w:rPr>
        <w:t xml:space="preserve">This field follows the syntax of </w:t>
      </w:r>
      <w:proofErr w:type="spellStart"/>
      <w:r w:rsidRPr="008A6368">
        <w:rPr>
          <w:rFonts w:ascii="Helvetica" w:eastAsia="Times New Roman" w:hAnsi="Helvetica" w:cs="Times New Roman"/>
          <w:color w:val="333333"/>
          <w:sz w:val="20"/>
          <w:szCs w:val="20"/>
        </w:rPr>
        <w:t>cron</w:t>
      </w:r>
      <w:proofErr w:type="spellEnd"/>
      <w:r w:rsidRPr="008A6368">
        <w:rPr>
          <w:rFonts w:ascii="Helvetica" w:eastAsia="Times New Roman" w:hAnsi="Helvetica" w:cs="Times New Roman"/>
          <w:color w:val="333333"/>
          <w:sz w:val="20"/>
          <w:szCs w:val="20"/>
        </w:rPr>
        <w:t xml:space="preserve"> (with minor differences). Specifically, each line consists of 5 fields separated by TAB or whitespace:</w:t>
      </w:r>
    </w:p>
    <w:p w14:paraId="593AFEB5" w14:textId="3AB955DF" w:rsidR="008A6368" w:rsidRPr="008A6368" w:rsidRDefault="008A6368" w:rsidP="008A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ab/>
      </w:r>
      <w:r w:rsidRPr="008A6368">
        <w:rPr>
          <w:rFonts w:ascii="Courier New" w:eastAsia="Times New Roman" w:hAnsi="Courier New" w:cs="Courier New"/>
          <w:color w:val="333333"/>
          <w:sz w:val="20"/>
          <w:szCs w:val="20"/>
        </w:rPr>
        <w:t>MINUTE HOUR DOM MONTH DOW</w:t>
      </w:r>
    </w:p>
    <w:tbl>
      <w:tblPr>
        <w:tblW w:w="0" w:type="auto"/>
        <w:tblInd w:w="1498" w:type="dxa"/>
        <w:tblCellMar>
          <w:top w:w="15" w:type="dxa"/>
          <w:left w:w="15" w:type="dxa"/>
          <w:bottom w:w="15" w:type="dxa"/>
          <w:right w:w="15" w:type="dxa"/>
        </w:tblCellMar>
        <w:tblLook w:val="04A0" w:firstRow="1" w:lastRow="0" w:firstColumn="1" w:lastColumn="0" w:noHBand="0" w:noVBand="1"/>
      </w:tblPr>
      <w:tblGrid>
        <w:gridCol w:w="917"/>
        <w:gridCol w:w="4931"/>
      </w:tblGrid>
      <w:tr w:rsidR="008A6368" w:rsidRPr="008A6368" w14:paraId="2579836F" w14:textId="77777777" w:rsidTr="008A6368">
        <w:tc>
          <w:tcPr>
            <w:tcW w:w="0" w:type="auto"/>
            <w:tcMar>
              <w:top w:w="0" w:type="dxa"/>
              <w:left w:w="75" w:type="dxa"/>
              <w:bottom w:w="0" w:type="dxa"/>
              <w:right w:w="75" w:type="dxa"/>
            </w:tcMar>
            <w:hideMark/>
          </w:tcPr>
          <w:p w14:paraId="474A56BF"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MINUTE</w:t>
            </w:r>
          </w:p>
        </w:tc>
        <w:tc>
          <w:tcPr>
            <w:tcW w:w="0" w:type="auto"/>
            <w:tcMar>
              <w:top w:w="0" w:type="dxa"/>
              <w:left w:w="75" w:type="dxa"/>
              <w:bottom w:w="0" w:type="dxa"/>
              <w:right w:w="75" w:type="dxa"/>
            </w:tcMar>
            <w:hideMark/>
          </w:tcPr>
          <w:p w14:paraId="09EEB3EF"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Minutes within the hour (0–59)</w:t>
            </w:r>
          </w:p>
        </w:tc>
      </w:tr>
      <w:tr w:rsidR="008A6368" w:rsidRPr="008A6368" w14:paraId="188B36D1" w14:textId="77777777" w:rsidTr="008A6368">
        <w:tc>
          <w:tcPr>
            <w:tcW w:w="0" w:type="auto"/>
            <w:tcMar>
              <w:top w:w="0" w:type="dxa"/>
              <w:left w:w="75" w:type="dxa"/>
              <w:bottom w:w="0" w:type="dxa"/>
              <w:right w:w="75" w:type="dxa"/>
            </w:tcMar>
            <w:hideMark/>
          </w:tcPr>
          <w:p w14:paraId="41B40839"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HOUR</w:t>
            </w:r>
          </w:p>
        </w:tc>
        <w:tc>
          <w:tcPr>
            <w:tcW w:w="0" w:type="auto"/>
            <w:tcMar>
              <w:top w:w="0" w:type="dxa"/>
              <w:left w:w="75" w:type="dxa"/>
              <w:bottom w:w="0" w:type="dxa"/>
              <w:right w:w="75" w:type="dxa"/>
            </w:tcMar>
            <w:hideMark/>
          </w:tcPr>
          <w:p w14:paraId="32AC56D0"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The hour of the day (0–23)</w:t>
            </w:r>
          </w:p>
        </w:tc>
      </w:tr>
      <w:tr w:rsidR="008A6368" w:rsidRPr="008A6368" w14:paraId="555E628C" w14:textId="77777777" w:rsidTr="008A6368">
        <w:tc>
          <w:tcPr>
            <w:tcW w:w="0" w:type="auto"/>
            <w:tcMar>
              <w:top w:w="0" w:type="dxa"/>
              <w:left w:w="75" w:type="dxa"/>
              <w:bottom w:w="0" w:type="dxa"/>
              <w:right w:w="75" w:type="dxa"/>
            </w:tcMar>
            <w:hideMark/>
          </w:tcPr>
          <w:p w14:paraId="2FC2ADD1"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DOM</w:t>
            </w:r>
          </w:p>
        </w:tc>
        <w:tc>
          <w:tcPr>
            <w:tcW w:w="0" w:type="auto"/>
            <w:tcMar>
              <w:top w:w="0" w:type="dxa"/>
              <w:left w:w="75" w:type="dxa"/>
              <w:bottom w:w="0" w:type="dxa"/>
              <w:right w:w="75" w:type="dxa"/>
            </w:tcMar>
            <w:hideMark/>
          </w:tcPr>
          <w:p w14:paraId="5A93061D"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The day of the month (1–31)</w:t>
            </w:r>
          </w:p>
        </w:tc>
      </w:tr>
      <w:tr w:rsidR="008A6368" w:rsidRPr="008A6368" w14:paraId="0B15335C" w14:textId="77777777" w:rsidTr="008A6368">
        <w:tc>
          <w:tcPr>
            <w:tcW w:w="0" w:type="auto"/>
            <w:tcMar>
              <w:top w:w="0" w:type="dxa"/>
              <w:left w:w="75" w:type="dxa"/>
              <w:bottom w:w="0" w:type="dxa"/>
              <w:right w:w="75" w:type="dxa"/>
            </w:tcMar>
            <w:hideMark/>
          </w:tcPr>
          <w:p w14:paraId="20F770CC"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MONTH</w:t>
            </w:r>
          </w:p>
        </w:tc>
        <w:tc>
          <w:tcPr>
            <w:tcW w:w="0" w:type="auto"/>
            <w:tcMar>
              <w:top w:w="0" w:type="dxa"/>
              <w:left w:w="75" w:type="dxa"/>
              <w:bottom w:w="0" w:type="dxa"/>
              <w:right w:w="75" w:type="dxa"/>
            </w:tcMar>
            <w:hideMark/>
          </w:tcPr>
          <w:p w14:paraId="4FAF1714"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The month (1–12)</w:t>
            </w:r>
          </w:p>
        </w:tc>
      </w:tr>
      <w:tr w:rsidR="008A6368" w:rsidRPr="008A6368" w14:paraId="3392361A" w14:textId="77777777" w:rsidTr="008A6368">
        <w:tc>
          <w:tcPr>
            <w:tcW w:w="0" w:type="auto"/>
            <w:tcMar>
              <w:top w:w="0" w:type="dxa"/>
              <w:left w:w="75" w:type="dxa"/>
              <w:bottom w:w="0" w:type="dxa"/>
              <w:right w:w="75" w:type="dxa"/>
            </w:tcMar>
            <w:hideMark/>
          </w:tcPr>
          <w:p w14:paraId="476002C6"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DOW</w:t>
            </w:r>
          </w:p>
        </w:tc>
        <w:tc>
          <w:tcPr>
            <w:tcW w:w="0" w:type="auto"/>
            <w:tcMar>
              <w:top w:w="0" w:type="dxa"/>
              <w:left w:w="75" w:type="dxa"/>
              <w:bottom w:w="0" w:type="dxa"/>
              <w:right w:w="75" w:type="dxa"/>
            </w:tcMar>
            <w:hideMark/>
          </w:tcPr>
          <w:p w14:paraId="4957422B" w14:textId="77777777" w:rsidR="008A6368" w:rsidRPr="008A6368" w:rsidRDefault="008A6368" w:rsidP="008A6368">
            <w:pPr>
              <w:spacing w:after="0" w:line="336" w:lineRule="atLeast"/>
              <w:rPr>
                <w:rFonts w:ascii="Helvetica" w:eastAsia="Times New Roman" w:hAnsi="Helvetica" w:cs="Times New Roman"/>
                <w:color w:val="333333"/>
                <w:sz w:val="20"/>
                <w:szCs w:val="20"/>
              </w:rPr>
            </w:pPr>
            <w:r w:rsidRPr="008A6368">
              <w:rPr>
                <w:rFonts w:ascii="Helvetica" w:eastAsia="Times New Roman" w:hAnsi="Helvetica" w:cs="Times New Roman"/>
                <w:color w:val="333333"/>
                <w:sz w:val="20"/>
                <w:szCs w:val="20"/>
              </w:rPr>
              <w:t>The day of the week (0–7) where 0 and 7 are Sunday.</w:t>
            </w:r>
          </w:p>
        </w:tc>
      </w:tr>
      <w:tr w:rsidR="008A6368" w:rsidRPr="008A6368" w14:paraId="659327C1" w14:textId="77777777" w:rsidTr="008A6368">
        <w:tc>
          <w:tcPr>
            <w:tcW w:w="0" w:type="auto"/>
            <w:tcMar>
              <w:top w:w="0" w:type="dxa"/>
              <w:left w:w="75" w:type="dxa"/>
              <w:bottom w:w="0" w:type="dxa"/>
              <w:right w:w="75" w:type="dxa"/>
            </w:tcMar>
          </w:tcPr>
          <w:p w14:paraId="549A634F" w14:textId="6D353612" w:rsidR="008A6368" w:rsidRPr="008A6368" w:rsidRDefault="008A6368" w:rsidP="008A6368">
            <w:pPr>
              <w:spacing w:after="0" w:line="336" w:lineRule="atLeast"/>
              <w:rPr>
                <w:rFonts w:ascii="Helvetica" w:eastAsia="Times New Roman" w:hAnsi="Helvetica" w:cs="Times New Roman"/>
                <w:color w:val="333333"/>
                <w:sz w:val="20"/>
                <w:szCs w:val="20"/>
              </w:rPr>
            </w:pPr>
          </w:p>
        </w:tc>
        <w:tc>
          <w:tcPr>
            <w:tcW w:w="0" w:type="auto"/>
            <w:tcMar>
              <w:top w:w="0" w:type="dxa"/>
              <w:left w:w="75" w:type="dxa"/>
              <w:bottom w:w="0" w:type="dxa"/>
              <w:right w:w="75" w:type="dxa"/>
            </w:tcMar>
          </w:tcPr>
          <w:p w14:paraId="41E0BBD8" w14:textId="77777777" w:rsidR="008A6368" w:rsidRPr="008A6368" w:rsidRDefault="008A6368" w:rsidP="008A6368">
            <w:pPr>
              <w:spacing w:after="0" w:line="336" w:lineRule="atLeast"/>
              <w:rPr>
                <w:rFonts w:ascii="Helvetica" w:eastAsia="Times New Roman" w:hAnsi="Helvetica" w:cs="Times New Roman"/>
                <w:color w:val="333333"/>
                <w:sz w:val="20"/>
                <w:szCs w:val="20"/>
              </w:rPr>
            </w:pPr>
          </w:p>
        </w:tc>
      </w:tr>
    </w:tbl>
    <w:p w14:paraId="457ED7C2" w14:textId="09B1BFFE" w:rsidR="008A6368" w:rsidRDefault="008A6368" w:rsidP="008A6368">
      <w:pPr>
        <w:pStyle w:val="NormalWeb"/>
        <w:rPr>
          <w:rFonts w:ascii="Helvetica" w:hAnsi="Helvetica"/>
          <w:color w:val="333333"/>
          <w:sz w:val="20"/>
          <w:szCs w:val="20"/>
        </w:rPr>
      </w:pPr>
      <w:r>
        <w:rPr>
          <w:rFonts w:ascii="Helvetica" w:hAnsi="Helvetica"/>
          <w:color w:val="333333"/>
          <w:sz w:val="20"/>
          <w:szCs w:val="20"/>
        </w:rPr>
        <w:t>Examples:</w:t>
      </w:r>
    </w:p>
    <w:p w14:paraId="2E27F9D4" w14:textId="77777777" w:rsidR="008A6368" w:rsidRDefault="008A6368" w:rsidP="008A6368">
      <w:pPr>
        <w:pStyle w:val="HTMLPreformatted"/>
        <w:rPr>
          <w:color w:val="333333"/>
        </w:rPr>
      </w:pPr>
      <w:r>
        <w:rPr>
          <w:color w:val="333333"/>
        </w:rPr>
        <w:t># every fifteen minutes (perhaps at :07, :22, :37, :52)</w:t>
      </w:r>
    </w:p>
    <w:p w14:paraId="4EA81760" w14:textId="77777777" w:rsidR="008A6368" w:rsidRDefault="008A6368" w:rsidP="008A6368">
      <w:pPr>
        <w:pStyle w:val="HTMLPreformatted"/>
        <w:rPr>
          <w:color w:val="333333"/>
        </w:rPr>
      </w:pPr>
      <w:r>
        <w:rPr>
          <w:color w:val="333333"/>
        </w:rPr>
        <w:t>H/15 * * * *</w:t>
      </w:r>
    </w:p>
    <w:p w14:paraId="2195A428" w14:textId="77777777" w:rsidR="008A6368" w:rsidRDefault="008A6368" w:rsidP="008A6368">
      <w:pPr>
        <w:pStyle w:val="HTMLPreformatted"/>
        <w:rPr>
          <w:color w:val="333333"/>
        </w:rPr>
      </w:pPr>
      <w:r>
        <w:rPr>
          <w:color w:val="333333"/>
        </w:rPr>
        <w:t># every ten minutes in the first half of every hour (three times, perhaps at :04, :14, :24)</w:t>
      </w:r>
    </w:p>
    <w:p w14:paraId="04C743B0" w14:textId="77777777" w:rsidR="008A6368" w:rsidRDefault="008A6368" w:rsidP="008A6368">
      <w:pPr>
        <w:pStyle w:val="HTMLPreformatted"/>
        <w:rPr>
          <w:color w:val="333333"/>
        </w:rPr>
      </w:pPr>
      <w:proofErr w:type="gramStart"/>
      <w:r>
        <w:rPr>
          <w:color w:val="333333"/>
        </w:rPr>
        <w:t>H(</w:t>
      </w:r>
      <w:proofErr w:type="gramEnd"/>
      <w:r>
        <w:rPr>
          <w:color w:val="333333"/>
        </w:rPr>
        <w:t>0-29)/10 * * * *</w:t>
      </w:r>
    </w:p>
    <w:p w14:paraId="6B7C7068" w14:textId="77777777" w:rsidR="008A6368" w:rsidRDefault="008A6368" w:rsidP="008A6368">
      <w:pPr>
        <w:pStyle w:val="HTMLPreformatted"/>
        <w:rPr>
          <w:color w:val="333333"/>
        </w:rPr>
      </w:pPr>
      <w:r>
        <w:rPr>
          <w:color w:val="333333"/>
        </w:rPr>
        <w:t># once every two hours at 45 minutes past the hour starting at 9:45 AM and finishing at 3:45 PM every weekday.</w:t>
      </w:r>
    </w:p>
    <w:p w14:paraId="1FF12BD6" w14:textId="77777777" w:rsidR="008A6368" w:rsidRDefault="008A6368" w:rsidP="008A6368">
      <w:pPr>
        <w:pStyle w:val="HTMLPreformatted"/>
        <w:rPr>
          <w:color w:val="333333"/>
        </w:rPr>
      </w:pPr>
      <w:r>
        <w:rPr>
          <w:color w:val="333333"/>
        </w:rPr>
        <w:t>45 9-16/2 * * 1-5</w:t>
      </w:r>
    </w:p>
    <w:p w14:paraId="022B7382" w14:textId="77777777" w:rsidR="008A6368" w:rsidRDefault="008A6368" w:rsidP="008A6368">
      <w:pPr>
        <w:pStyle w:val="HTMLPreformatted"/>
        <w:rPr>
          <w:color w:val="333333"/>
        </w:rPr>
      </w:pPr>
      <w:r>
        <w:rPr>
          <w:color w:val="333333"/>
        </w:rPr>
        <w:t># once in every two hours slot between 9 AM and 5 PM every weekday (perhaps at 10:38 AM, 12:38 PM, 2:38 PM, 4:38 PM)</w:t>
      </w:r>
    </w:p>
    <w:p w14:paraId="57FAEFA2" w14:textId="77777777" w:rsidR="008A6368" w:rsidRDefault="008A6368" w:rsidP="008A6368">
      <w:pPr>
        <w:pStyle w:val="HTMLPreformatted"/>
        <w:rPr>
          <w:color w:val="333333"/>
        </w:rPr>
      </w:pPr>
      <w:r>
        <w:rPr>
          <w:color w:val="333333"/>
        </w:rPr>
        <w:t xml:space="preserve">H </w:t>
      </w:r>
      <w:proofErr w:type="gramStart"/>
      <w:r>
        <w:rPr>
          <w:color w:val="333333"/>
        </w:rPr>
        <w:t>H(</w:t>
      </w:r>
      <w:proofErr w:type="gramEnd"/>
      <w:r>
        <w:rPr>
          <w:color w:val="333333"/>
        </w:rPr>
        <w:t>9-16)/2 * * 1-5</w:t>
      </w:r>
    </w:p>
    <w:p w14:paraId="50C7F68A" w14:textId="77777777" w:rsidR="008A6368" w:rsidRDefault="008A6368" w:rsidP="008A6368">
      <w:pPr>
        <w:pStyle w:val="HTMLPreformatted"/>
        <w:rPr>
          <w:color w:val="333333"/>
        </w:rPr>
      </w:pPr>
      <w:r>
        <w:rPr>
          <w:color w:val="333333"/>
        </w:rPr>
        <w:t># once a day on the 1st and 15th of every month except December</w:t>
      </w:r>
    </w:p>
    <w:p w14:paraId="2249F110" w14:textId="4B9F61C2" w:rsidR="008A6368" w:rsidRDefault="008A6368" w:rsidP="008A6368">
      <w:pPr>
        <w:pStyle w:val="HTMLPreformatted"/>
        <w:rPr>
          <w:color w:val="333333"/>
        </w:rPr>
      </w:pPr>
      <w:r>
        <w:rPr>
          <w:color w:val="333333"/>
        </w:rPr>
        <w:t xml:space="preserve">H </w:t>
      </w:r>
      <w:proofErr w:type="spellStart"/>
      <w:r>
        <w:rPr>
          <w:color w:val="333333"/>
        </w:rPr>
        <w:t>H</w:t>
      </w:r>
      <w:proofErr w:type="spellEnd"/>
      <w:r>
        <w:rPr>
          <w:color w:val="333333"/>
        </w:rPr>
        <w:t xml:space="preserve"> 1,15 1-11 *</w:t>
      </w:r>
    </w:p>
    <w:p w14:paraId="3C762B44" w14:textId="6610661F" w:rsidR="006E4A70" w:rsidRDefault="006E4A70" w:rsidP="008A6368">
      <w:pPr>
        <w:pStyle w:val="HTMLPreformatted"/>
        <w:rPr>
          <w:color w:val="333333"/>
        </w:rPr>
      </w:pPr>
    </w:p>
    <w:p w14:paraId="1E2A9725" w14:textId="1539CD74" w:rsidR="006E4A70" w:rsidRDefault="006E4A70" w:rsidP="008A6368">
      <w:pPr>
        <w:pStyle w:val="HTMLPreformatted"/>
        <w:rPr>
          <w:color w:val="333333"/>
        </w:rPr>
      </w:pPr>
    </w:p>
    <w:p w14:paraId="658BA910" w14:textId="0C1CF342" w:rsidR="004D1E79" w:rsidRPr="004D1E79" w:rsidRDefault="004D1E79" w:rsidP="004D1E79">
      <w:pPr>
        <w:pStyle w:val="ListParagraph"/>
        <w:numPr>
          <w:ilvl w:val="0"/>
          <w:numId w:val="26"/>
        </w:numPr>
        <w:jc w:val="both"/>
        <w:rPr>
          <w:u w:val="single"/>
        </w:rPr>
      </w:pPr>
      <w:r w:rsidRPr="004D1E79">
        <w:rPr>
          <w:u w:val="single"/>
        </w:rPr>
        <w:t xml:space="preserve">We can see the job is started by </w:t>
      </w:r>
      <w:r w:rsidRPr="004D1E79">
        <w:rPr>
          <w:b/>
          <w:bCs/>
          <w:u w:val="single"/>
        </w:rPr>
        <w:t>timer</w:t>
      </w:r>
    </w:p>
    <w:p w14:paraId="0A6D30F2" w14:textId="528C0839" w:rsidR="002C7F2B" w:rsidRDefault="006E4A70" w:rsidP="002C7F2B">
      <w:pPr>
        <w:pStyle w:val="HTMLPreformatted"/>
        <w:ind w:firstLine="540"/>
        <w:rPr>
          <w:color w:val="333333"/>
        </w:rPr>
      </w:pPr>
      <w:r>
        <w:rPr>
          <w:noProof/>
        </w:rPr>
        <w:lastRenderedPageBreak/>
        <w:drawing>
          <wp:inline distT="0" distB="0" distL="0" distR="0" wp14:anchorId="0AC99AA9" wp14:editId="385CE402">
            <wp:extent cx="3732663" cy="224851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3650" cy="2261157"/>
                    </a:xfrm>
                    <a:prstGeom prst="rect">
                      <a:avLst/>
                    </a:prstGeom>
                  </pic:spPr>
                </pic:pic>
              </a:graphicData>
            </a:graphic>
          </wp:inline>
        </w:drawing>
      </w:r>
    </w:p>
    <w:p w14:paraId="600752FA" w14:textId="14072A3F" w:rsidR="002C7F2B" w:rsidRDefault="002C7F2B" w:rsidP="008A6368">
      <w:pPr>
        <w:pStyle w:val="HTMLPreformatted"/>
        <w:rPr>
          <w:color w:val="333333"/>
        </w:rPr>
      </w:pPr>
    </w:p>
    <w:p w14:paraId="71EC7C2A" w14:textId="101B741C" w:rsidR="002C7F2B" w:rsidRPr="002C7F2B" w:rsidRDefault="002C7F2B" w:rsidP="002C7F2B">
      <w:pPr>
        <w:pStyle w:val="ListParagraph"/>
        <w:numPr>
          <w:ilvl w:val="0"/>
          <w:numId w:val="25"/>
        </w:numPr>
        <w:jc w:val="both"/>
        <w:rPr>
          <w:b/>
          <w:bCs/>
          <w:u w:val="single"/>
        </w:rPr>
      </w:pPr>
      <w:r w:rsidRPr="002C7F2B">
        <w:rPr>
          <w:b/>
          <w:bCs/>
          <w:u w:val="single"/>
        </w:rPr>
        <w:t>Poll SCM</w:t>
      </w:r>
    </w:p>
    <w:p w14:paraId="12F70C1B" w14:textId="423A9F3C" w:rsidR="004D1E79" w:rsidRDefault="00F1295B" w:rsidP="00F1295B">
      <w:pPr>
        <w:pStyle w:val="ListParagraph"/>
        <w:numPr>
          <w:ilvl w:val="0"/>
          <w:numId w:val="3"/>
        </w:numPr>
        <w:ind w:left="630" w:hanging="180"/>
        <w:jc w:val="both"/>
        <w:rPr>
          <w:color w:val="333333"/>
        </w:rPr>
      </w:pPr>
      <w:r>
        <w:rPr>
          <w:color w:val="333333"/>
        </w:rPr>
        <w:t xml:space="preserve">Click on the configure job and select the </w:t>
      </w:r>
      <w:r w:rsidRPr="00F1295B">
        <w:rPr>
          <w:b/>
          <w:bCs/>
          <w:color w:val="333333"/>
        </w:rPr>
        <w:t>Source Code Management</w:t>
      </w:r>
      <w:r>
        <w:rPr>
          <w:b/>
          <w:bCs/>
          <w:color w:val="333333"/>
        </w:rPr>
        <w:t xml:space="preserve"> </w:t>
      </w:r>
      <w:r>
        <w:rPr>
          <w:color w:val="333333"/>
        </w:rPr>
        <w:t>(</w:t>
      </w:r>
      <w:r w:rsidRPr="00F1295B">
        <w:rPr>
          <w:b/>
          <w:bCs/>
          <w:color w:val="333333"/>
        </w:rPr>
        <w:t>SCM</w:t>
      </w:r>
      <w:r>
        <w:rPr>
          <w:color w:val="333333"/>
        </w:rPr>
        <w:t>) Tab.</w:t>
      </w:r>
    </w:p>
    <w:p w14:paraId="5DFB9AEF" w14:textId="4516C646" w:rsidR="00F1295B" w:rsidRDefault="00F1295B" w:rsidP="00F1295B">
      <w:pPr>
        <w:pStyle w:val="ListParagraph"/>
        <w:numPr>
          <w:ilvl w:val="0"/>
          <w:numId w:val="3"/>
        </w:numPr>
        <w:ind w:left="630" w:hanging="180"/>
        <w:jc w:val="both"/>
        <w:rPr>
          <w:color w:val="333333"/>
        </w:rPr>
      </w:pPr>
      <w:r>
        <w:rPr>
          <w:color w:val="333333"/>
        </w:rPr>
        <w:t xml:space="preserve">Select the Git radio button and provide the GitHub repository URL. </w:t>
      </w:r>
    </w:p>
    <w:p w14:paraId="6D4CD8AE" w14:textId="51F61D52" w:rsidR="004E6F0C" w:rsidRDefault="00F1295B" w:rsidP="004E6F0C">
      <w:pPr>
        <w:ind w:left="540"/>
        <w:jc w:val="both"/>
        <w:rPr>
          <w:b/>
          <w:bCs/>
        </w:rPr>
      </w:pPr>
      <w:r w:rsidRPr="00F1295B">
        <w:rPr>
          <w:b/>
          <w:bCs/>
        </w:rPr>
        <w:t>Note:</w:t>
      </w:r>
      <w:r>
        <w:rPr>
          <w:b/>
          <w:bCs/>
        </w:rPr>
        <w:t xml:space="preserve"> for working with git ensure the git is installed on the Jenkins server.</w:t>
      </w:r>
    </w:p>
    <w:p w14:paraId="40284107" w14:textId="69CFBCE3" w:rsidR="004E6F0C" w:rsidRPr="004E6F0C" w:rsidRDefault="004E6F0C" w:rsidP="004E6F0C">
      <w:pPr>
        <w:ind w:left="540"/>
        <w:jc w:val="both"/>
      </w:pPr>
      <w:r w:rsidRPr="004E6F0C">
        <w:t>(apt-get install git)</w:t>
      </w:r>
    </w:p>
    <w:p w14:paraId="7F032CC1" w14:textId="77777777" w:rsidR="005D52F9" w:rsidRDefault="004E6F0C" w:rsidP="004E6F0C">
      <w:pPr>
        <w:ind w:left="540"/>
        <w:jc w:val="both"/>
      </w:pPr>
      <w:r w:rsidRPr="004E6F0C">
        <w:t>Verify by Linux terminal</w:t>
      </w:r>
      <w:r w:rsidR="005D52F9">
        <w:t>,</w:t>
      </w:r>
      <w:r w:rsidRPr="004E6F0C">
        <w:t xml:space="preserve"> </w:t>
      </w:r>
      <w:r w:rsidR="005D52F9">
        <w:t>type command</w:t>
      </w:r>
      <w:r w:rsidRPr="004E6F0C">
        <w:t xml:space="preserve"> git, it will return something related to git</w:t>
      </w:r>
      <w:r w:rsidR="005D52F9">
        <w:t>.</w:t>
      </w:r>
    </w:p>
    <w:p w14:paraId="618E3218" w14:textId="00675943" w:rsidR="004E6F0C" w:rsidRPr="004E6F0C" w:rsidRDefault="004E6F0C" w:rsidP="004E6F0C">
      <w:pPr>
        <w:ind w:left="540"/>
        <w:jc w:val="both"/>
      </w:pPr>
      <w:r w:rsidRPr="004E6F0C">
        <w:t xml:space="preserve"> if it’s </w:t>
      </w:r>
      <w:r w:rsidR="005D52F9">
        <w:t xml:space="preserve">not </w:t>
      </w:r>
      <w:proofErr w:type="gramStart"/>
      <w:r w:rsidR="005D52F9">
        <w:t>install</w:t>
      </w:r>
      <w:proofErr w:type="gramEnd"/>
      <w:r w:rsidR="005D52F9">
        <w:t xml:space="preserve"> it will say invalid command git.</w:t>
      </w:r>
    </w:p>
    <w:p w14:paraId="5B182307" w14:textId="77777777" w:rsidR="00F1295B" w:rsidRDefault="00F1295B" w:rsidP="00F1295B">
      <w:pPr>
        <w:pStyle w:val="ListParagraph"/>
        <w:ind w:left="630"/>
        <w:jc w:val="both"/>
        <w:rPr>
          <w:color w:val="333333"/>
        </w:rPr>
      </w:pPr>
    </w:p>
    <w:p w14:paraId="2ABCF5C7" w14:textId="34CCE2D2" w:rsidR="004D1E79" w:rsidRDefault="004D1E79" w:rsidP="002C7F2B">
      <w:pPr>
        <w:jc w:val="both"/>
        <w:rPr>
          <w:color w:val="333333"/>
        </w:rPr>
      </w:pPr>
    </w:p>
    <w:p w14:paraId="17D0ED35" w14:textId="37411977" w:rsidR="00184F8E" w:rsidRPr="00184F8E" w:rsidRDefault="002C7F2B" w:rsidP="00184F8E">
      <w:pPr>
        <w:pStyle w:val="ListParagraph"/>
        <w:numPr>
          <w:ilvl w:val="0"/>
          <w:numId w:val="1"/>
        </w:numPr>
        <w:jc w:val="both"/>
        <w:rPr>
          <w:b/>
          <w:bCs/>
          <w:u w:val="single"/>
        </w:rPr>
      </w:pPr>
      <w:r w:rsidRPr="00F1295B">
        <w:rPr>
          <w:b/>
          <w:bCs/>
          <w:u w:val="single"/>
        </w:rPr>
        <w:t xml:space="preserve">Workspace in </w:t>
      </w:r>
      <w:r w:rsidR="00F1295B">
        <w:rPr>
          <w:b/>
          <w:bCs/>
          <w:u w:val="single"/>
        </w:rPr>
        <w:t>Jenkins</w:t>
      </w:r>
    </w:p>
    <w:p w14:paraId="5B4C5265" w14:textId="5DBB5AAF" w:rsidR="00184F8E" w:rsidRPr="00184F8E" w:rsidRDefault="00184F8E" w:rsidP="00184F8E">
      <w:pPr>
        <w:pStyle w:val="ListParagraph"/>
        <w:numPr>
          <w:ilvl w:val="0"/>
          <w:numId w:val="3"/>
        </w:numPr>
        <w:ind w:left="630" w:hanging="180"/>
        <w:jc w:val="both"/>
        <w:rPr>
          <w:b/>
          <w:bCs/>
          <w:u w:val="single"/>
        </w:rPr>
      </w:pPr>
      <w:r>
        <w:t>The default location on the Jenkins server for the job is as /var/lib/Jenkins/workspace.</w:t>
      </w:r>
    </w:p>
    <w:p w14:paraId="1B3F5E08" w14:textId="092EA6A2" w:rsidR="00184F8E" w:rsidRPr="00184F8E" w:rsidRDefault="00184F8E" w:rsidP="00184F8E">
      <w:pPr>
        <w:pStyle w:val="ListParagraph"/>
        <w:numPr>
          <w:ilvl w:val="0"/>
          <w:numId w:val="3"/>
        </w:numPr>
        <w:ind w:left="630" w:hanging="180"/>
        <w:jc w:val="both"/>
        <w:rPr>
          <w:b/>
          <w:bCs/>
          <w:u w:val="single"/>
        </w:rPr>
      </w:pPr>
      <w:r>
        <w:t>Workspace is the directory which is used by the job.</w:t>
      </w:r>
    </w:p>
    <w:p w14:paraId="346AD886" w14:textId="79DA15F3" w:rsidR="00184F8E" w:rsidRDefault="00184F8E" w:rsidP="00184F8E">
      <w:pPr>
        <w:ind w:left="540"/>
        <w:jc w:val="both"/>
        <w:rPr>
          <w:b/>
          <w:bCs/>
          <w:u w:val="single"/>
        </w:rPr>
      </w:pPr>
      <w:r>
        <w:rPr>
          <w:noProof/>
        </w:rPr>
        <w:drawing>
          <wp:inline distT="0" distB="0" distL="0" distR="0" wp14:anchorId="2570451C" wp14:editId="5F181A29">
            <wp:extent cx="6029325" cy="12477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247775"/>
                    </a:xfrm>
                    <a:prstGeom prst="rect">
                      <a:avLst/>
                    </a:prstGeom>
                  </pic:spPr>
                </pic:pic>
              </a:graphicData>
            </a:graphic>
          </wp:inline>
        </w:drawing>
      </w:r>
    </w:p>
    <w:p w14:paraId="3E890B7B" w14:textId="7662B5CF" w:rsidR="00184F8E" w:rsidRPr="00184F8E" w:rsidRDefault="00184F8E" w:rsidP="00184F8E">
      <w:pPr>
        <w:pStyle w:val="ListParagraph"/>
        <w:numPr>
          <w:ilvl w:val="0"/>
          <w:numId w:val="3"/>
        </w:numPr>
        <w:ind w:left="630" w:hanging="180"/>
        <w:jc w:val="both"/>
        <w:rPr>
          <w:b/>
          <w:bCs/>
          <w:u w:val="single"/>
        </w:rPr>
      </w:pPr>
      <w:r w:rsidRPr="00184F8E">
        <w:rPr>
          <w:b/>
          <w:bCs/>
        </w:rPr>
        <w:t>/var/lib/Jenkins/workspace/</w:t>
      </w:r>
      <w:proofErr w:type="spellStart"/>
      <w:r w:rsidRPr="00184F8E">
        <w:rPr>
          <w:b/>
          <w:bCs/>
        </w:rPr>
        <w:t>job_name</w:t>
      </w:r>
      <w:proofErr w:type="spellEnd"/>
      <w:r>
        <w:t xml:space="preserve"> works as the </w:t>
      </w:r>
      <w:r w:rsidRPr="00184F8E">
        <w:rPr>
          <w:b/>
          <w:bCs/>
        </w:rPr>
        <w:t>local repository</w:t>
      </w:r>
      <w:r>
        <w:t xml:space="preserve"> on Jenkins.</w:t>
      </w:r>
    </w:p>
    <w:p w14:paraId="43E5B9AA" w14:textId="77777777" w:rsidR="00184F8E" w:rsidRDefault="00184F8E" w:rsidP="0085178E">
      <w:pPr>
        <w:pStyle w:val="ListParagraph"/>
        <w:ind w:left="630"/>
        <w:jc w:val="both"/>
        <w:rPr>
          <w:b/>
          <w:bCs/>
          <w:u w:val="single"/>
        </w:rPr>
      </w:pPr>
    </w:p>
    <w:p w14:paraId="75E4C13E" w14:textId="5FADF6CD" w:rsidR="00184F8E" w:rsidRDefault="00184F8E" w:rsidP="00184F8E">
      <w:pPr>
        <w:ind w:left="540"/>
        <w:jc w:val="both"/>
        <w:rPr>
          <w:b/>
          <w:bCs/>
          <w:u w:val="single"/>
        </w:rPr>
      </w:pPr>
    </w:p>
    <w:p w14:paraId="2FE200B9" w14:textId="747EE6BD" w:rsidR="00EB0823" w:rsidRDefault="00EB0823" w:rsidP="00184F8E">
      <w:pPr>
        <w:ind w:left="540"/>
        <w:jc w:val="both"/>
        <w:rPr>
          <w:b/>
          <w:bCs/>
          <w:u w:val="single"/>
        </w:rPr>
      </w:pPr>
      <w:r>
        <w:rPr>
          <w:noProof/>
        </w:rPr>
        <w:lastRenderedPageBreak/>
        <w:drawing>
          <wp:inline distT="0" distB="0" distL="0" distR="0" wp14:anchorId="39628DED" wp14:editId="43001052">
            <wp:extent cx="6038032" cy="2818263"/>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7883" cy="2827529"/>
                    </a:xfrm>
                    <a:prstGeom prst="rect">
                      <a:avLst/>
                    </a:prstGeom>
                  </pic:spPr>
                </pic:pic>
              </a:graphicData>
            </a:graphic>
          </wp:inline>
        </w:drawing>
      </w:r>
    </w:p>
    <w:p w14:paraId="4366CF68" w14:textId="4C1F69A1" w:rsidR="00EB0823" w:rsidRDefault="00EB0823" w:rsidP="00184F8E">
      <w:pPr>
        <w:ind w:left="540"/>
        <w:jc w:val="both"/>
        <w:rPr>
          <w:b/>
          <w:bCs/>
          <w:u w:val="single"/>
        </w:rPr>
      </w:pPr>
    </w:p>
    <w:p w14:paraId="6C241702" w14:textId="6F82843D" w:rsidR="00EB0823" w:rsidRDefault="00EB0823" w:rsidP="00184F8E">
      <w:pPr>
        <w:ind w:left="540"/>
        <w:jc w:val="both"/>
        <w:rPr>
          <w:b/>
          <w:bCs/>
          <w:u w:val="single"/>
        </w:rPr>
      </w:pPr>
      <w:r>
        <w:rPr>
          <w:noProof/>
        </w:rPr>
        <w:drawing>
          <wp:inline distT="0" distB="0" distL="0" distR="0" wp14:anchorId="42A6AC6A" wp14:editId="557681E2">
            <wp:extent cx="5455560" cy="2839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5020" cy="2854818"/>
                    </a:xfrm>
                    <a:prstGeom prst="rect">
                      <a:avLst/>
                    </a:prstGeom>
                  </pic:spPr>
                </pic:pic>
              </a:graphicData>
            </a:graphic>
          </wp:inline>
        </w:drawing>
      </w:r>
    </w:p>
    <w:p w14:paraId="7D1819A2" w14:textId="6E4B9352" w:rsidR="00EB0823" w:rsidRDefault="00EB0823" w:rsidP="00184F8E">
      <w:pPr>
        <w:ind w:left="540"/>
        <w:jc w:val="both"/>
        <w:rPr>
          <w:b/>
          <w:bCs/>
          <w:u w:val="single"/>
        </w:rPr>
      </w:pPr>
    </w:p>
    <w:p w14:paraId="645F9EA2" w14:textId="5B14D18B" w:rsidR="00EB0823" w:rsidRDefault="00EB0823" w:rsidP="00184F8E">
      <w:pPr>
        <w:ind w:left="540"/>
        <w:jc w:val="both"/>
        <w:rPr>
          <w:b/>
          <w:bCs/>
          <w:u w:val="single"/>
        </w:rPr>
      </w:pPr>
      <w:r>
        <w:rPr>
          <w:noProof/>
        </w:rPr>
        <w:lastRenderedPageBreak/>
        <w:drawing>
          <wp:inline distT="0" distB="0" distL="0" distR="0" wp14:anchorId="48B7ABD2" wp14:editId="1EDFB661">
            <wp:extent cx="5276030" cy="2429301"/>
            <wp:effectExtent l="0" t="0" r="127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8193" cy="2448714"/>
                    </a:xfrm>
                    <a:prstGeom prst="rect">
                      <a:avLst/>
                    </a:prstGeom>
                  </pic:spPr>
                </pic:pic>
              </a:graphicData>
            </a:graphic>
          </wp:inline>
        </w:drawing>
      </w:r>
    </w:p>
    <w:p w14:paraId="5CDB90B7" w14:textId="3F21B404" w:rsidR="00EB0823" w:rsidRDefault="00EB0823" w:rsidP="00184F8E">
      <w:pPr>
        <w:ind w:left="540"/>
        <w:jc w:val="both"/>
        <w:rPr>
          <w:b/>
          <w:bCs/>
          <w:u w:val="single"/>
        </w:rPr>
      </w:pPr>
    </w:p>
    <w:p w14:paraId="45AFB4C3" w14:textId="77777777" w:rsidR="00EB0823" w:rsidRDefault="00EB0823" w:rsidP="00EB0823">
      <w:pPr>
        <w:pStyle w:val="ListParagraph"/>
        <w:ind w:left="630"/>
        <w:jc w:val="both"/>
        <w:rPr>
          <w:b/>
          <w:bCs/>
        </w:rPr>
      </w:pPr>
    </w:p>
    <w:p w14:paraId="0B03D8DF" w14:textId="6B6F375A" w:rsidR="00EB0823" w:rsidRPr="00EB0823" w:rsidRDefault="00EB0823" w:rsidP="00EB0823">
      <w:pPr>
        <w:pStyle w:val="ListParagraph"/>
        <w:numPr>
          <w:ilvl w:val="0"/>
          <w:numId w:val="3"/>
        </w:numPr>
        <w:ind w:left="630" w:hanging="180"/>
        <w:jc w:val="both"/>
        <w:rPr>
          <w:b/>
          <w:bCs/>
        </w:rPr>
      </w:pPr>
      <w:r w:rsidRPr="00EB0823">
        <w:rPr>
          <w:b/>
          <w:bCs/>
        </w:rPr>
        <w:t>Here each step is job.</w:t>
      </w:r>
      <w:r w:rsidR="000C566B">
        <w:rPr>
          <w:b/>
          <w:bCs/>
        </w:rPr>
        <w:t xml:space="preserve"> Which represent different phases.</w:t>
      </w:r>
    </w:p>
    <w:p w14:paraId="445EA7E6" w14:textId="00B6641A" w:rsidR="00EB0823" w:rsidRDefault="00EB0823" w:rsidP="00184F8E">
      <w:pPr>
        <w:ind w:left="540"/>
        <w:jc w:val="both"/>
        <w:rPr>
          <w:b/>
          <w:bCs/>
          <w:u w:val="single"/>
        </w:rPr>
      </w:pPr>
      <w:r>
        <w:rPr>
          <w:noProof/>
        </w:rPr>
        <w:drawing>
          <wp:inline distT="0" distB="0" distL="0" distR="0" wp14:anchorId="01FB17FE" wp14:editId="3C26FF6C">
            <wp:extent cx="5451810" cy="2736376"/>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0569" cy="2745792"/>
                    </a:xfrm>
                    <a:prstGeom prst="rect">
                      <a:avLst/>
                    </a:prstGeom>
                  </pic:spPr>
                </pic:pic>
              </a:graphicData>
            </a:graphic>
          </wp:inline>
        </w:drawing>
      </w:r>
    </w:p>
    <w:p w14:paraId="702AE2F4" w14:textId="793D40B3" w:rsidR="00EB0823" w:rsidRPr="00163BF6" w:rsidRDefault="00163BF6" w:rsidP="00163BF6">
      <w:pPr>
        <w:pStyle w:val="ListParagraph"/>
        <w:numPr>
          <w:ilvl w:val="0"/>
          <w:numId w:val="3"/>
        </w:numPr>
        <w:ind w:left="630" w:hanging="180"/>
        <w:jc w:val="both"/>
        <w:rPr>
          <w:b/>
          <w:bCs/>
        </w:rPr>
      </w:pPr>
      <w:proofErr w:type="spellStart"/>
      <w:r w:rsidRPr="00163BF6">
        <w:rPr>
          <w:b/>
          <w:bCs/>
        </w:rPr>
        <w:t>Edureka</w:t>
      </w:r>
      <w:proofErr w:type="spellEnd"/>
      <w:r w:rsidRPr="00163BF6">
        <w:rPr>
          <w:b/>
          <w:bCs/>
        </w:rPr>
        <w:t xml:space="preserve"> GitHub repository</w:t>
      </w:r>
    </w:p>
    <w:p w14:paraId="5C667AE0" w14:textId="6804B283" w:rsidR="000C566B" w:rsidRDefault="00AF3E98" w:rsidP="00D15216">
      <w:pPr>
        <w:ind w:left="540"/>
        <w:jc w:val="both"/>
        <w:rPr>
          <w:b/>
          <w:bCs/>
          <w:u w:val="single"/>
        </w:rPr>
      </w:pPr>
      <w:hyperlink r:id="rId75" w:history="1">
        <w:r w:rsidR="00163BF6" w:rsidRPr="00466D8F">
          <w:rPr>
            <w:rStyle w:val="Hyperlink"/>
            <w:b/>
            <w:bCs/>
          </w:rPr>
          <w:t>https://github.com/edureka-git/DevOpsClassCodes</w:t>
        </w:r>
      </w:hyperlink>
    </w:p>
    <w:p w14:paraId="1C3E776B" w14:textId="3FF91F63" w:rsidR="000C566B" w:rsidRDefault="000C566B" w:rsidP="000C566B">
      <w:pPr>
        <w:pStyle w:val="ListParagraph"/>
        <w:numPr>
          <w:ilvl w:val="0"/>
          <w:numId w:val="1"/>
        </w:numPr>
        <w:jc w:val="both"/>
        <w:rPr>
          <w:b/>
          <w:bCs/>
          <w:u w:val="single"/>
        </w:rPr>
      </w:pPr>
      <w:r w:rsidRPr="000C566B">
        <w:rPr>
          <w:b/>
          <w:bCs/>
          <w:u w:val="single"/>
        </w:rPr>
        <w:t>Maven (Build Automation tool)</w:t>
      </w:r>
    </w:p>
    <w:p w14:paraId="01DD9B51" w14:textId="1D044151" w:rsidR="000C566B" w:rsidRDefault="000C566B" w:rsidP="000C566B">
      <w:pPr>
        <w:pStyle w:val="ListParagraph"/>
        <w:numPr>
          <w:ilvl w:val="0"/>
          <w:numId w:val="3"/>
        </w:numPr>
        <w:ind w:left="630" w:hanging="180"/>
        <w:jc w:val="both"/>
        <w:rPr>
          <w:b/>
          <w:bCs/>
        </w:rPr>
      </w:pPr>
      <w:r w:rsidRPr="000C566B">
        <w:t>Like we do from command line manually by going to the project directory and executing command</w:t>
      </w:r>
      <w:r>
        <w:rPr>
          <w:b/>
          <w:bCs/>
        </w:rPr>
        <w:t xml:space="preserve"> “</w:t>
      </w:r>
      <w:r w:rsidRPr="000C566B">
        <w:rPr>
          <w:b/>
          <w:bCs/>
        </w:rPr>
        <w:t>mvn compile</w:t>
      </w:r>
      <w:r>
        <w:rPr>
          <w:b/>
          <w:bCs/>
        </w:rPr>
        <w:t>”</w:t>
      </w:r>
      <w:r w:rsidR="00D66C33">
        <w:rPr>
          <w:b/>
          <w:bCs/>
        </w:rPr>
        <w:t xml:space="preserve">. </w:t>
      </w:r>
      <w:r w:rsidR="00D66C33">
        <w:t>Here compile is called as goal or target.</w:t>
      </w:r>
    </w:p>
    <w:p w14:paraId="5B1BF871" w14:textId="21469582" w:rsidR="000C566B" w:rsidRDefault="00CE6079" w:rsidP="00CE6079">
      <w:pPr>
        <w:pStyle w:val="ListParagraph"/>
        <w:numPr>
          <w:ilvl w:val="0"/>
          <w:numId w:val="3"/>
        </w:numPr>
        <w:ind w:left="630" w:hanging="180"/>
        <w:jc w:val="both"/>
      </w:pPr>
      <w:r w:rsidRPr="00CE6079">
        <w:t>Goal is executed by plugin</w:t>
      </w:r>
      <w:r w:rsidR="00D66C33">
        <w:t>.</w:t>
      </w:r>
    </w:p>
    <w:p w14:paraId="68BD20C3" w14:textId="1EBA9721" w:rsidR="00D66C33" w:rsidRDefault="00D66C33" w:rsidP="00CE6079">
      <w:pPr>
        <w:pStyle w:val="ListParagraph"/>
        <w:numPr>
          <w:ilvl w:val="0"/>
          <w:numId w:val="3"/>
        </w:numPr>
        <w:ind w:left="630" w:hanging="180"/>
        <w:jc w:val="both"/>
      </w:pPr>
      <w:r>
        <w:t xml:space="preserve">All the maven project consists of </w:t>
      </w:r>
      <w:r w:rsidRPr="00D66C33">
        <w:rPr>
          <w:b/>
          <w:bCs/>
        </w:rPr>
        <w:t>pom.xml</w:t>
      </w:r>
      <w:r>
        <w:t xml:space="preserve"> which is like heart of maven, by referring that file only maven </w:t>
      </w:r>
      <w:r w:rsidR="000A4108">
        <w:t xml:space="preserve">get </w:t>
      </w:r>
      <w:r>
        <w:t>compile and build instruction.</w:t>
      </w:r>
    </w:p>
    <w:p w14:paraId="7DAF737E" w14:textId="074095A5" w:rsidR="00D66C33" w:rsidRDefault="00D66C33" w:rsidP="00CE6079">
      <w:pPr>
        <w:pStyle w:val="ListParagraph"/>
        <w:numPr>
          <w:ilvl w:val="0"/>
          <w:numId w:val="3"/>
        </w:numPr>
        <w:ind w:left="630" w:hanging="180"/>
        <w:jc w:val="both"/>
      </w:pPr>
      <w:r>
        <w:t>Target or goal is present in the pom file.</w:t>
      </w:r>
    </w:p>
    <w:p w14:paraId="72096747" w14:textId="099362F6" w:rsidR="00CE6079" w:rsidRPr="003D5046" w:rsidRDefault="003D5046" w:rsidP="00CE6079">
      <w:pPr>
        <w:pStyle w:val="ListParagraph"/>
        <w:ind w:left="630"/>
        <w:jc w:val="both"/>
        <w:rPr>
          <w:b/>
          <w:bCs/>
        </w:rPr>
      </w:pPr>
      <w:r w:rsidRPr="003D5046">
        <w:rPr>
          <w:b/>
          <w:bCs/>
        </w:rPr>
        <w:lastRenderedPageBreak/>
        <w:t xml:space="preserve">e.g. </w:t>
      </w:r>
    </w:p>
    <w:p w14:paraId="41C460DE" w14:textId="6889FCE5" w:rsidR="000C566B" w:rsidRPr="00D66C33" w:rsidRDefault="000C566B" w:rsidP="003D5046">
      <w:pPr>
        <w:pStyle w:val="ListParagraph"/>
        <w:numPr>
          <w:ilvl w:val="0"/>
          <w:numId w:val="27"/>
        </w:numPr>
        <w:jc w:val="both"/>
        <w:rPr>
          <w:b/>
          <w:bCs/>
        </w:rPr>
      </w:pPr>
      <w:r w:rsidRPr="00D66C33">
        <w:rPr>
          <w:b/>
          <w:bCs/>
        </w:rPr>
        <w:t>Compile</w:t>
      </w:r>
      <w:r w:rsidRPr="000C566B">
        <w:t xml:space="preserve">- mvn </w:t>
      </w:r>
      <w:r w:rsidRPr="00D66C33">
        <w:rPr>
          <w:highlight w:val="yellow"/>
        </w:rPr>
        <w:t>compile</w:t>
      </w:r>
      <w:r w:rsidRPr="000C566B">
        <w:t xml:space="preserve"> (here </w:t>
      </w:r>
      <w:r w:rsidRPr="00D66C33">
        <w:rPr>
          <w:highlight w:val="yellow"/>
        </w:rPr>
        <w:t>compile</w:t>
      </w:r>
      <w:r w:rsidRPr="000C566B">
        <w:t xml:space="preserve"> is the goal or target)</w:t>
      </w:r>
      <w:r>
        <w:t xml:space="preserve"> [ we need to install maven plugin]</w:t>
      </w:r>
    </w:p>
    <w:p w14:paraId="708B27DE" w14:textId="7EF0349D" w:rsidR="000C566B" w:rsidRDefault="000C566B" w:rsidP="003D5046">
      <w:pPr>
        <w:pStyle w:val="ListParagraph"/>
        <w:numPr>
          <w:ilvl w:val="0"/>
          <w:numId w:val="27"/>
        </w:numPr>
        <w:jc w:val="both"/>
        <w:rPr>
          <w:b/>
          <w:bCs/>
        </w:rPr>
      </w:pPr>
      <w:r>
        <w:rPr>
          <w:b/>
          <w:bCs/>
        </w:rPr>
        <w:t xml:space="preserve">Code review – </w:t>
      </w:r>
      <w:r w:rsidR="00CE6079" w:rsidRPr="002213E7">
        <w:t>mvn</w:t>
      </w:r>
      <w:r w:rsidR="002213E7" w:rsidRPr="002213E7">
        <w:t xml:space="preserve"> -P </w:t>
      </w:r>
      <w:proofErr w:type="spellStart"/>
      <w:r w:rsidR="002213E7" w:rsidRPr="002213E7">
        <w:t>matrics</w:t>
      </w:r>
      <w:proofErr w:type="spellEnd"/>
      <w:r w:rsidR="002213E7" w:rsidRPr="002213E7">
        <w:t xml:space="preserve"> </w:t>
      </w:r>
      <w:proofErr w:type="spellStart"/>
      <w:proofErr w:type="gramStart"/>
      <w:r w:rsidR="002213E7" w:rsidRPr="002213E7">
        <w:t>pmd:pmd</w:t>
      </w:r>
      <w:proofErr w:type="spellEnd"/>
      <w:proofErr w:type="gramEnd"/>
      <w:r w:rsidR="00CE6079">
        <w:rPr>
          <w:b/>
          <w:bCs/>
        </w:rPr>
        <w:t xml:space="preserve"> </w:t>
      </w:r>
      <w:r w:rsidR="00587B89">
        <w:rPr>
          <w:b/>
          <w:bCs/>
        </w:rPr>
        <w:t>(</w:t>
      </w:r>
      <w:r w:rsidR="00CE6079">
        <w:rPr>
          <w:b/>
          <w:bCs/>
        </w:rPr>
        <w:t xml:space="preserve"> </w:t>
      </w:r>
      <w:r w:rsidRPr="000C566B">
        <w:t>PMD</w:t>
      </w:r>
      <w:r>
        <w:t xml:space="preserve"> </w:t>
      </w:r>
      <w:r>
        <w:rPr>
          <w:b/>
          <w:bCs/>
        </w:rPr>
        <w:t>(</w:t>
      </w:r>
      <w:r w:rsidR="00CE6079">
        <w:rPr>
          <w:b/>
          <w:bCs/>
        </w:rPr>
        <w:t>Program</w:t>
      </w:r>
      <w:r>
        <w:rPr>
          <w:b/>
          <w:bCs/>
        </w:rPr>
        <w:t xml:space="preserve"> Mistake Detector)</w:t>
      </w:r>
      <w:r w:rsidR="00587B89">
        <w:rPr>
          <w:b/>
          <w:bCs/>
        </w:rPr>
        <w:t>)</w:t>
      </w:r>
    </w:p>
    <w:p w14:paraId="14289EF9" w14:textId="26501168" w:rsidR="00CE6079" w:rsidRDefault="000C566B" w:rsidP="003D5046">
      <w:pPr>
        <w:pStyle w:val="ListParagraph"/>
        <w:numPr>
          <w:ilvl w:val="0"/>
          <w:numId w:val="27"/>
        </w:numPr>
        <w:jc w:val="both"/>
        <w:rPr>
          <w:b/>
          <w:bCs/>
        </w:rPr>
      </w:pPr>
      <w:r>
        <w:rPr>
          <w:b/>
          <w:bCs/>
        </w:rPr>
        <w:t>Unit testing –</w:t>
      </w:r>
      <w:r w:rsidR="00587B89">
        <w:rPr>
          <w:b/>
          <w:bCs/>
        </w:rPr>
        <w:t xml:space="preserve"> </w:t>
      </w:r>
      <w:r w:rsidRPr="00040214">
        <w:t>mvn</w:t>
      </w:r>
      <w:r w:rsidR="00587B89">
        <w:t xml:space="preserve"> </w:t>
      </w:r>
      <w:r w:rsidR="00CE6079" w:rsidRPr="00040214">
        <w:t>test</w:t>
      </w:r>
      <w:r w:rsidR="00040214">
        <w:t xml:space="preserve"> (</w:t>
      </w:r>
      <w:r w:rsidR="00040214" w:rsidRPr="00587B89">
        <w:rPr>
          <w:b/>
          <w:bCs/>
        </w:rPr>
        <w:t>Junit plugin</w:t>
      </w:r>
      <w:r w:rsidR="00040214">
        <w:t>)</w:t>
      </w:r>
    </w:p>
    <w:p w14:paraId="697F6EE5" w14:textId="5409B21A" w:rsidR="000C566B" w:rsidRPr="00587B89" w:rsidRDefault="000C566B" w:rsidP="003D5046">
      <w:pPr>
        <w:pStyle w:val="ListParagraph"/>
        <w:numPr>
          <w:ilvl w:val="0"/>
          <w:numId w:val="27"/>
        </w:numPr>
        <w:jc w:val="both"/>
        <w:rPr>
          <w:b/>
          <w:bCs/>
          <w:lang w:val="pt-BR"/>
        </w:rPr>
      </w:pPr>
      <w:proofErr w:type="spellStart"/>
      <w:r w:rsidRPr="00587B89">
        <w:rPr>
          <w:b/>
          <w:bCs/>
          <w:lang w:val="pt-BR"/>
        </w:rPr>
        <w:t>Code</w:t>
      </w:r>
      <w:proofErr w:type="spellEnd"/>
      <w:r w:rsidRPr="00587B89">
        <w:rPr>
          <w:b/>
          <w:bCs/>
          <w:lang w:val="pt-BR"/>
        </w:rPr>
        <w:t xml:space="preserve"> </w:t>
      </w:r>
      <w:proofErr w:type="spellStart"/>
      <w:r w:rsidRPr="00587B89">
        <w:rPr>
          <w:b/>
          <w:bCs/>
          <w:lang w:val="pt-BR"/>
        </w:rPr>
        <w:t>coverage</w:t>
      </w:r>
      <w:proofErr w:type="spellEnd"/>
      <w:r w:rsidRPr="00587B89">
        <w:rPr>
          <w:b/>
          <w:bCs/>
          <w:lang w:val="pt-BR"/>
        </w:rPr>
        <w:t xml:space="preserve"> –</w:t>
      </w:r>
      <w:r w:rsidR="00587B89">
        <w:rPr>
          <w:b/>
          <w:bCs/>
          <w:lang w:val="pt-BR"/>
        </w:rPr>
        <w:t xml:space="preserve"> </w:t>
      </w:r>
      <w:r w:rsidR="00CE6079" w:rsidRPr="00587B89">
        <w:rPr>
          <w:lang w:val="pt-BR"/>
        </w:rPr>
        <w:t>mvn</w:t>
      </w:r>
      <w:r w:rsidR="00587B89" w:rsidRPr="00587B89">
        <w:rPr>
          <w:lang w:val="pt-BR"/>
        </w:rPr>
        <w:t xml:space="preserve"> </w:t>
      </w:r>
      <w:proofErr w:type="spellStart"/>
      <w:r w:rsidR="00587B89" w:rsidRPr="00587B89">
        <w:rPr>
          <w:lang w:val="pt-BR"/>
        </w:rPr>
        <w:t>cobertura:cobertura</w:t>
      </w:r>
      <w:proofErr w:type="spellEnd"/>
      <w:r w:rsidR="00587B89" w:rsidRPr="00587B89">
        <w:rPr>
          <w:lang w:val="pt-BR"/>
        </w:rPr>
        <w:t xml:space="preserve"> -</w:t>
      </w:r>
      <w:proofErr w:type="spellStart"/>
      <w:proofErr w:type="gramStart"/>
      <w:r w:rsidR="00587B89" w:rsidRPr="00587B89">
        <w:rPr>
          <w:lang w:val="pt-BR"/>
        </w:rPr>
        <w:t>Dcobertura.report.format</w:t>
      </w:r>
      <w:proofErr w:type="spellEnd"/>
      <w:proofErr w:type="gramEnd"/>
      <w:r w:rsidR="00587B89" w:rsidRPr="00587B89">
        <w:rPr>
          <w:lang w:val="pt-BR"/>
        </w:rPr>
        <w:t>=</w:t>
      </w:r>
      <w:proofErr w:type="spellStart"/>
      <w:r w:rsidR="00587B89" w:rsidRPr="00587B89">
        <w:rPr>
          <w:lang w:val="pt-BR"/>
        </w:rPr>
        <w:t>xml</w:t>
      </w:r>
      <w:proofErr w:type="spellEnd"/>
      <w:r w:rsidR="00CE6079" w:rsidRPr="00587B89">
        <w:rPr>
          <w:b/>
          <w:bCs/>
          <w:lang w:val="pt-BR"/>
        </w:rPr>
        <w:t xml:space="preserve"> </w:t>
      </w:r>
      <w:r w:rsidR="00587B89">
        <w:rPr>
          <w:b/>
          <w:bCs/>
          <w:lang w:val="pt-BR"/>
        </w:rPr>
        <w:t>(</w:t>
      </w:r>
      <w:r w:rsidRPr="00587B89">
        <w:rPr>
          <w:b/>
          <w:bCs/>
          <w:lang w:val="pt-BR"/>
        </w:rPr>
        <w:t>Cobertura</w:t>
      </w:r>
      <w:r w:rsidR="00587B89">
        <w:rPr>
          <w:b/>
          <w:bCs/>
          <w:lang w:val="pt-BR"/>
        </w:rPr>
        <w:t>)</w:t>
      </w:r>
    </w:p>
    <w:p w14:paraId="4A081831" w14:textId="76483EC5" w:rsidR="000C566B" w:rsidRDefault="000C566B" w:rsidP="003D5046">
      <w:pPr>
        <w:pStyle w:val="ListParagraph"/>
        <w:numPr>
          <w:ilvl w:val="0"/>
          <w:numId w:val="27"/>
        </w:numPr>
        <w:jc w:val="both"/>
        <w:rPr>
          <w:b/>
          <w:bCs/>
        </w:rPr>
      </w:pPr>
      <w:r>
        <w:rPr>
          <w:b/>
          <w:bCs/>
        </w:rPr>
        <w:t xml:space="preserve">Packaging- </w:t>
      </w:r>
      <w:proofErr w:type="gramStart"/>
      <w:r w:rsidRPr="00C00081">
        <w:t xml:space="preserve">mvn </w:t>
      </w:r>
      <w:r w:rsidR="00CE6079" w:rsidRPr="00C00081">
        <w:t xml:space="preserve"> </w:t>
      </w:r>
      <w:r w:rsidRPr="00C00081">
        <w:t>package</w:t>
      </w:r>
      <w:proofErr w:type="gramEnd"/>
    </w:p>
    <w:p w14:paraId="1286D07F" w14:textId="62B01650" w:rsidR="003D5046" w:rsidRDefault="003D5046" w:rsidP="003D5046">
      <w:pPr>
        <w:ind w:firstLine="450"/>
        <w:jc w:val="both"/>
      </w:pPr>
      <w:r>
        <w:rPr>
          <w:b/>
          <w:bCs/>
        </w:rPr>
        <w:t xml:space="preserve">Note: </w:t>
      </w:r>
      <w:r>
        <w:t xml:space="preserve">for compile job make sure </w:t>
      </w:r>
      <w:proofErr w:type="spellStart"/>
      <w:proofErr w:type="gramStart"/>
      <w:r>
        <w:t>java,git</w:t>
      </w:r>
      <w:proofErr w:type="spellEnd"/>
      <w:proofErr w:type="gramEnd"/>
      <w:r>
        <w:t xml:space="preserve"> and </w:t>
      </w:r>
      <w:proofErr w:type="spellStart"/>
      <w:r>
        <w:t>meven</w:t>
      </w:r>
      <w:proofErr w:type="spellEnd"/>
      <w:r>
        <w:t xml:space="preserve"> is installed in </w:t>
      </w:r>
      <w:proofErr w:type="spellStart"/>
      <w:r>
        <w:t>jenkins</w:t>
      </w:r>
      <w:proofErr w:type="spellEnd"/>
      <w:r>
        <w:t xml:space="preserve"> server machine.</w:t>
      </w:r>
    </w:p>
    <w:p w14:paraId="1854F832" w14:textId="595A96A5" w:rsidR="001C06CC" w:rsidRDefault="001C06CC" w:rsidP="003D5046">
      <w:pPr>
        <w:ind w:firstLine="450"/>
        <w:jc w:val="both"/>
      </w:pPr>
      <w:r>
        <w:t>(</w:t>
      </w:r>
      <w:r w:rsidRPr="001C06CC">
        <w:rPr>
          <w:b/>
          <w:bCs/>
        </w:rPr>
        <w:t>apt install maven</w:t>
      </w:r>
      <w:r>
        <w:t xml:space="preserve"> – to install the maven </w:t>
      </w:r>
    </w:p>
    <w:p w14:paraId="0352118F" w14:textId="61AD5115" w:rsidR="001C06CC" w:rsidRDefault="001C06CC" w:rsidP="003D5046">
      <w:pPr>
        <w:ind w:firstLine="450"/>
        <w:jc w:val="both"/>
      </w:pPr>
      <w:r>
        <w:t xml:space="preserve">  </w:t>
      </w:r>
      <w:r w:rsidRPr="001C06CC">
        <w:rPr>
          <w:b/>
          <w:bCs/>
        </w:rPr>
        <w:t>which maven</w:t>
      </w:r>
      <w:r>
        <w:t>- to know the location of the installation directory)</w:t>
      </w:r>
    </w:p>
    <w:p w14:paraId="72A50BDD" w14:textId="57AE805A" w:rsidR="003D5046" w:rsidRDefault="003D5046" w:rsidP="00D15216">
      <w:pPr>
        <w:pStyle w:val="ListParagraph"/>
        <w:numPr>
          <w:ilvl w:val="0"/>
          <w:numId w:val="28"/>
        </w:numPr>
        <w:jc w:val="both"/>
      </w:pPr>
      <w:r>
        <w:t xml:space="preserve">We can install java either on the </w:t>
      </w:r>
      <w:proofErr w:type="spellStart"/>
      <w:r>
        <w:t>jenkins</w:t>
      </w:r>
      <w:proofErr w:type="spellEnd"/>
      <w:r>
        <w:t xml:space="preserve"> server manually by command line or by using the </w:t>
      </w:r>
      <w:proofErr w:type="spellStart"/>
      <w:r>
        <w:t>jenkins</w:t>
      </w:r>
      <w:proofErr w:type="spellEnd"/>
      <w:r>
        <w:t xml:space="preserve"> GUI.</w:t>
      </w:r>
    </w:p>
    <w:p w14:paraId="589DA018" w14:textId="2D2F345E" w:rsidR="00D15216" w:rsidRDefault="003D5046" w:rsidP="00D15216">
      <w:pPr>
        <w:pStyle w:val="ListParagraph"/>
        <w:numPr>
          <w:ilvl w:val="0"/>
          <w:numId w:val="28"/>
        </w:numPr>
        <w:jc w:val="both"/>
      </w:pPr>
      <w:r>
        <w:t xml:space="preserve">For </w:t>
      </w:r>
      <w:r w:rsidR="00D15216">
        <w:t xml:space="preserve">setting the environment variable for JDK go to the </w:t>
      </w:r>
      <w:proofErr w:type="spellStart"/>
      <w:r w:rsidR="00D15216" w:rsidRPr="00D15216">
        <w:rPr>
          <w:b/>
          <w:bCs/>
        </w:rPr>
        <w:t>Mangae</w:t>
      </w:r>
      <w:proofErr w:type="spellEnd"/>
      <w:r w:rsidR="00D15216" w:rsidRPr="00D15216">
        <w:rPr>
          <w:b/>
          <w:bCs/>
        </w:rPr>
        <w:t xml:space="preserve"> Jenkins</w:t>
      </w:r>
      <w:r w:rsidR="00D15216">
        <w:t xml:space="preserve"> and select </w:t>
      </w:r>
      <w:r w:rsidR="00D15216" w:rsidRPr="00D15216">
        <w:rPr>
          <w:b/>
          <w:bCs/>
        </w:rPr>
        <w:t>Global Tool Configuration</w:t>
      </w:r>
      <w:r w:rsidR="00D15216">
        <w:t>.</w:t>
      </w:r>
    </w:p>
    <w:p w14:paraId="32F314BF" w14:textId="06F8B74B" w:rsidR="00D15216" w:rsidRPr="00D15216" w:rsidRDefault="00D15216" w:rsidP="00D15216">
      <w:pPr>
        <w:pStyle w:val="ListParagraph"/>
        <w:numPr>
          <w:ilvl w:val="0"/>
          <w:numId w:val="28"/>
        </w:numPr>
        <w:jc w:val="both"/>
      </w:pPr>
      <w:proofErr w:type="spellStart"/>
      <w:r w:rsidRPr="00D15216">
        <w:t>JAVA_Home</w:t>
      </w:r>
      <w:proofErr w:type="spellEnd"/>
      <w:r w:rsidRPr="00D15216">
        <w:t xml:space="preserve"> location </w:t>
      </w:r>
      <w:proofErr w:type="gramStart"/>
      <w:r w:rsidRPr="00D15216">
        <w:t xml:space="preserve">is  </w:t>
      </w:r>
      <w:r w:rsidRPr="00D15216">
        <w:rPr>
          <w:b/>
          <w:bCs/>
        </w:rPr>
        <w:t>/</w:t>
      </w:r>
      <w:proofErr w:type="spellStart"/>
      <w:proofErr w:type="gramEnd"/>
      <w:r w:rsidRPr="00D15216">
        <w:rPr>
          <w:b/>
          <w:bCs/>
        </w:rPr>
        <w:t>usr</w:t>
      </w:r>
      <w:proofErr w:type="spellEnd"/>
      <w:r w:rsidRPr="00D15216">
        <w:rPr>
          <w:b/>
          <w:bCs/>
        </w:rPr>
        <w:t>/lib/</w:t>
      </w:r>
      <w:proofErr w:type="spellStart"/>
      <w:r w:rsidRPr="00D15216">
        <w:rPr>
          <w:b/>
          <w:bCs/>
        </w:rPr>
        <w:t>jvm</w:t>
      </w:r>
      <w:proofErr w:type="spellEnd"/>
      <w:r w:rsidRPr="00D15216">
        <w:rPr>
          <w:b/>
          <w:bCs/>
        </w:rPr>
        <w:t>/java-8-openjdk-amd64</w:t>
      </w:r>
    </w:p>
    <w:p w14:paraId="0E9C741E" w14:textId="6CD0EE9C" w:rsidR="00D15216" w:rsidRDefault="00D15216" w:rsidP="00D15216">
      <w:pPr>
        <w:jc w:val="both"/>
      </w:pPr>
    </w:p>
    <w:p w14:paraId="265EC1F9" w14:textId="1ADBAD36" w:rsidR="00D15216" w:rsidRDefault="00D15216" w:rsidP="00D15216">
      <w:pPr>
        <w:ind w:firstLine="1170"/>
        <w:jc w:val="both"/>
      </w:pPr>
      <w:r>
        <w:rPr>
          <w:noProof/>
        </w:rPr>
        <w:drawing>
          <wp:inline distT="0" distB="0" distL="0" distR="0" wp14:anchorId="169ECC28" wp14:editId="6705E3E5">
            <wp:extent cx="4537881" cy="1177251"/>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376" cy="1188535"/>
                    </a:xfrm>
                    <a:prstGeom prst="rect">
                      <a:avLst/>
                    </a:prstGeom>
                  </pic:spPr>
                </pic:pic>
              </a:graphicData>
            </a:graphic>
          </wp:inline>
        </w:drawing>
      </w:r>
    </w:p>
    <w:p w14:paraId="7890B207" w14:textId="422CEE44" w:rsidR="00D15216" w:rsidRDefault="00D15216" w:rsidP="00D15216">
      <w:pPr>
        <w:pStyle w:val="ListParagraph"/>
        <w:numPr>
          <w:ilvl w:val="0"/>
          <w:numId w:val="28"/>
        </w:numPr>
        <w:jc w:val="both"/>
      </w:pPr>
      <w:r>
        <w:t xml:space="preserve">For setting the </w:t>
      </w:r>
      <w:proofErr w:type="spellStart"/>
      <w:r>
        <w:t>Maven_Home</w:t>
      </w:r>
      <w:proofErr w:type="spellEnd"/>
      <w:r>
        <w:t xml:space="preserve"> variable</w:t>
      </w:r>
    </w:p>
    <w:p w14:paraId="27DDC4C2" w14:textId="72F9700B" w:rsidR="00D15216" w:rsidRDefault="00D15216" w:rsidP="00D15216">
      <w:pPr>
        <w:ind w:firstLine="720"/>
        <w:jc w:val="both"/>
      </w:pPr>
      <w:r>
        <w:rPr>
          <w:noProof/>
        </w:rPr>
        <w:drawing>
          <wp:inline distT="0" distB="0" distL="0" distR="0" wp14:anchorId="67CF1928" wp14:editId="573CD880">
            <wp:extent cx="5791200" cy="283417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1303" cy="2839122"/>
                    </a:xfrm>
                    <a:prstGeom prst="rect">
                      <a:avLst/>
                    </a:prstGeom>
                  </pic:spPr>
                </pic:pic>
              </a:graphicData>
            </a:graphic>
          </wp:inline>
        </w:drawing>
      </w:r>
    </w:p>
    <w:p w14:paraId="664C444A" w14:textId="5554537B" w:rsidR="00D15216" w:rsidRDefault="00D15216" w:rsidP="00D15216">
      <w:pPr>
        <w:ind w:firstLine="720"/>
        <w:jc w:val="both"/>
      </w:pPr>
    </w:p>
    <w:p w14:paraId="1F1382B5" w14:textId="56A0ED85" w:rsidR="00CF6A78" w:rsidRDefault="00CF6A78" w:rsidP="00CF6A78">
      <w:pPr>
        <w:pStyle w:val="ListParagraph"/>
        <w:numPr>
          <w:ilvl w:val="0"/>
          <w:numId w:val="28"/>
        </w:numPr>
        <w:jc w:val="both"/>
      </w:pPr>
      <w:proofErr w:type="spellStart"/>
      <w:r>
        <w:lastRenderedPageBreak/>
        <w:t>Git_Home</w:t>
      </w:r>
      <w:proofErr w:type="spellEnd"/>
      <w:r>
        <w:t xml:space="preserve"> Variable setting</w:t>
      </w:r>
    </w:p>
    <w:p w14:paraId="1386BF95" w14:textId="33707E50" w:rsidR="00D15216" w:rsidRDefault="00D15216" w:rsidP="00D15216">
      <w:pPr>
        <w:ind w:firstLine="720"/>
        <w:jc w:val="both"/>
      </w:pPr>
    </w:p>
    <w:p w14:paraId="7DAA8BF7" w14:textId="76C4FAEE" w:rsidR="00D15216" w:rsidRDefault="00CF6A78" w:rsidP="00D15216">
      <w:pPr>
        <w:ind w:firstLine="720"/>
        <w:jc w:val="both"/>
      </w:pPr>
      <w:r>
        <w:rPr>
          <w:noProof/>
        </w:rPr>
        <w:drawing>
          <wp:inline distT="0" distB="0" distL="0" distR="0" wp14:anchorId="0F155020" wp14:editId="325A82AF">
            <wp:extent cx="5219700" cy="15263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3229" cy="1539096"/>
                    </a:xfrm>
                    <a:prstGeom prst="rect">
                      <a:avLst/>
                    </a:prstGeom>
                  </pic:spPr>
                </pic:pic>
              </a:graphicData>
            </a:graphic>
          </wp:inline>
        </w:drawing>
      </w:r>
    </w:p>
    <w:p w14:paraId="7DDB60B6" w14:textId="641A27D1" w:rsidR="00CF6A78" w:rsidRDefault="00CF6A78" w:rsidP="00D15216">
      <w:pPr>
        <w:ind w:firstLine="720"/>
        <w:jc w:val="both"/>
      </w:pPr>
    </w:p>
    <w:p w14:paraId="23E6A620" w14:textId="1924A987" w:rsidR="00CF6A78" w:rsidRDefault="00CF6A78" w:rsidP="00CF6A78">
      <w:pPr>
        <w:pStyle w:val="ListParagraph"/>
        <w:numPr>
          <w:ilvl w:val="0"/>
          <w:numId w:val="28"/>
        </w:numPr>
        <w:jc w:val="both"/>
      </w:pPr>
      <w:r>
        <w:t>Once above setup is done(</w:t>
      </w:r>
      <w:proofErr w:type="spellStart"/>
      <w:proofErr w:type="gramStart"/>
      <w:r>
        <w:t>git,jdk</w:t>
      </w:r>
      <w:proofErr w:type="gramEnd"/>
      <w:r>
        <w:t>,maven</w:t>
      </w:r>
      <w:proofErr w:type="spellEnd"/>
      <w:r>
        <w:t>).we are ready to compile our java project.</w:t>
      </w:r>
    </w:p>
    <w:p w14:paraId="2E88534C" w14:textId="77777777" w:rsidR="00CF6A78" w:rsidRDefault="00CF6A78" w:rsidP="00CF6A78">
      <w:pPr>
        <w:pStyle w:val="ListParagraph"/>
        <w:ind w:left="1170"/>
        <w:jc w:val="both"/>
      </w:pPr>
    </w:p>
    <w:p w14:paraId="38F86E2B" w14:textId="346CF9FF" w:rsidR="00CF6A78" w:rsidRDefault="00CF6A78" w:rsidP="00CF6A78">
      <w:pPr>
        <w:pStyle w:val="ListParagraph"/>
        <w:numPr>
          <w:ilvl w:val="0"/>
          <w:numId w:val="1"/>
        </w:numPr>
        <w:jc w:val="both"/>
        <w:rPr>
          <w:b/>
          <w:bCs/>
          <w:u w:val="single"/>
        </w:rPr>
      </w:pPr>
      <w:r w:rsidRPr="00CF6A78">
        <w:rPr>
          <w:b/>
          <w:bCs/>
          <w:u w:val="single"/>
        </w:rPr>
        <w:t>Configure the compile job</w:t>
      </w:r>
    </w:p>
    <w:p w14:paraId="53BF79B6" w14:textId="77777777" w:rsidR="009B36C9" w:rsidRDefault="009B36C9" w:rsidP="009B36C9">
      <w:pPr>
        <w:pStyle w:val="ListParagraph"/>
        <w:jc w:val="both"/>
        <w:rPr>
          <w:b/>
          <w:bCs/>
          <w:u w:val="single"/>
        </w:rPr>
      </w:pPr>
    </w:p>
    <w:p w14:paraId="0828F85C" w14:textId="00C283D0" w:rsidR="00CF6A78" w:rsidRPr="009B36C9" w:rsidRDefault="00CF6A78" w:rsidP="009B36C9">
      <w:pPr>
        <w:pStyle w:val="ListParagraph"/>
        <w:numPr>
          <w:ilvl w:val="0"/>
          <w:numId w:val="30"/>
        </w:numPr>
        <w:jc w:val="both"/>
        <w:rPr>
          <w:u w:val="single"/>
        </w:rPr>
      </w:pPr>
      <w:r w:rsidRPr="00CF6A78">
        <w:t xml:space="preserve"> </w:t>
      </w:r>
      <w:r w:rsidRPr="009B36C9">
        <w:rPr>
          <w:u w:val="single"/>
        </w:rPr>
        <w:t>Step1 (SCM Configuration)</w:t>
      </w:r>
    </w:p>
    <w:p w14:paraId="4147773D" w14:textId="672CAB2F" w:rsidR="00CF6A78" w:rsidRDefault="00CF6A78" w:rsidP="00CF6A78">
      <w:pPr>
        <w:pStyle w:val="ListParagraph"/>
        <w:ind w:left="630"/>
        <w:jc w:val="both"/>
      </w:pPr>
      <w:r>
        <w:rPr>
          <w:noProof/>
        </w:rPr>
        <w:drawing>
          <wp:inline distT="0" distB="0" distL="0" distR="0" wp14:anchorId="11E670A4" wp14:editId="78B231C8">
            <wp:extent cx="5016500" cy="26328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8497" cy="2639114"/>
                    </a:xfrm>
                    <a:prstGeom prst="rect">
                      <a:avLst/>
                    </a:prstGeom>
                  </pic:spPr>
                </pic:pic>
              </a:graphicData>
            </a:graphic>
          </wp:inline>
        </w:drawing>
      </w:r>
    </w:p>
    <w:p w14:paraId="37B008B6" w14:textId="6914818A" w:rsidR="00CF6A78" w:rsidRDefault="00CF6A78" w:rsidP="00CF6A78">
      <w:pPr>
        <w:pStyle w:val="ListParagraph"/>
        <w:numPr>
          <w:ilvl w:val="0"/>
          <w:numId w:val="3"/>
        </w:numPr>
        <w:ind w:left="630" w:hanging="180"/>
        <w:jc w:val="both"/>
      </w:pPr>
      <w:r>
        <w:t xml:space="preserve"> This configuration will pull the code from the GitHub repository and will place in workspace directory on Jenkins server.</w:t>
      </w:r>
    </w:p>
    <w:p w14:paraId="374EAD4E" w14:textId="605B5889" w:rsidR="00CF6A78" w:rsidRDefault="00CF6A78" w:rsidP="00CF6A78">
      <w:pPr>
        <w:pStyle w:val="ListParagraph"/>
        <w:ind w:left="630"/>
        <w:jc w:val="both"/>
        <w:rPr>
          <w:noProof/>
        </w:rPr>
      </w:pPr>
    </w:p>
    <w:p w14:paraId="2B605963" w14:textId="64FAADB7" w:rsidR="00CF6A78" w:rsidRPr="009B36C9" w:rsidRDefault="00CF6A78" w:rsidP="009B36C9">
      <w:pPr>
        <w:pStyle w:val="ListParagraph"/>
        <w:numPr>
          <w:ilvl w:val="0"/>
          <w:numId w:val="30"/>
        </w:numPr>
        <w:jc w:val="both"/>
        <w:rPr>
          <w:u w:val="single"/>
        </w:rPr>
      </w:pPr>
      <w:r w:rsidRPr="009B36C9">
        <w:rPr>
          <w:u w:val="single"/>
        </w:rPr>
        <w:t>Step</w:t>
      </w:r>
      <w:r w:rsidR="009B36C9" w:rsidRPr="009B36C9">
        <w:rPr>
          <w:u w:val="single"/>
        </w:rPr>
        <w:t>2</w:t>
      </w:r>
      <w:r w:rsidRPr="009B36C9">
        <w:rPr>
          <w:u w:val="single"/>
        </w:rPr>
        <w:t xml:space="preserve"> (Build</w:t>
      </w:r>
      <w:r w:rsidR="009B36C9" w:rsidRPr="009B36C9">
        <w:rPr>
          <w:u w:val="single"/>
        </w:rPr>
        <w:t xml:space="preserve"> Triggers</w:t>
      </w:r>
      <w:r w:rsidRPr="009B36C9">
        <w:rPr>
          <w:u w:val="single"/>
        </w:rPr>
        <w:t>)</w:t>
      </w:r>
    </w:p>
    <w:p w14:paraId="52BA692B" w14:textId="46BC0D15" w:rsidR="00CF6A78" w:rsidRDefault="00CF6A78" w:rsidP="00CF6A78">
      <w:pPr>
        <w:pStyle w:val="ListParagraph"/>
        <w:ind w:left="630"/>
        <w:jc w:val="both"/>
      </w:pPr>
      <w:r>
        <w:rPr>
          <w:noProof/>
        </w:rPr>
        <w:lastRenderedPageBreak/>
        <w:drawing>
          <wp:inline distT="0" distB="0" distL="0" distR="0" wp14:anchorId="199D34F5" wp14:editId="16BFE180">
            <wp:extent cx="5492750" cy="1997364"/>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3565" cy="2004933"/>
                    </a:xfrm>
                    <a:prstGeom prst="rect">
                      <a:avLst/>
                    </a:prstGeom>
                  </pic:spPr>
                </pic:pic>
              </a:graphicData>
            </a:graphic>
          </wp:inline>
        </w:drawing>
      </w:r>
    </w:p>
    <w:p w14:paraId="16000DD9" w14:textId="644C08FB" w:rsidR="00CF6A78" w:rsidRDefault="00CF6A78" w:rsidP="00CF6A78">
      <w:pPr>
        <w:pStyle w:val="ListParagraph"/>
        <w:ind w:left="630"/>
        <w:jc w:val="both"/>
      </w:pPr>
    </w:p>
    <w:p w14:paraId="54016F6E" w14:textId="580E581A" w:rsidR="00CF6A78" w:rsidRDefault="009B36C9" w:rsidP="009B36C9">
      <w:pPr>
        <w:pStyle w:val="ListParagraph"/>
        <w:numPr>
          <w:ilvl w:val="0"/>
          <w:numId w:val="3"/>
        </w:numPr>
        <w:ind w:left="630" w:hanging="180"/>
        <w:jc w:val="both"/>
      </w:pPr>
      <w:r>
        <w:t xml:space="preserve">Here I have scheduled </w:t>
      </w:r>
      <w:proofErr w:type="spellStart"/>
      <w:r>
        <w:t>cron</w:t>
      </w:r>
      <w:proofErr w:type="spellEnd"/>
      <w:r>
        <w:t xml:space="preserve"> to Poll(watch) SCM repository on the interval of 2 minutes. So, when any commits will happen in the GitHub repository by any developer it will pull the changes and will build the code.</w:t>
      </w:r>
    </w:p>
    <w:p w14:paraId="7A73F15B" w14:textId="77777777" w:rsidR="009B36C9" w:rsidRDefault="009B36C9" w:rsidP="009B36C9">
      <w:pPr>
        <w:pStyle w:val="ListParagraph"/>
        <w:ind w:left="630"/>
        <w:jc w:val="both"/>
      </w:pPr>
    </w:p>
    <w:p w14:paraId="44178434" w14:textId="73AD1F4B" w:rsidR="009B36C9" w:rsidRDefault="009B36C9" w:rsidP="009B36C9">
      <w:pPr>
        <w:pStyle w:val="ListParagraph"/>
        <w:numPr>
          <w:ilvl w:val="0"/>
          <w:numId w:val="30"/>
        </w:numPr>
        <w:jc w:val="both"/>
        <w:rPr>
          <w:u w:val="single"/>
        </w:rPr>
      </w:pPr>
      <w:r w:rsidRPr="009B36C9">
        <w:rPr>
          <w:u w:val="single"/>
        </w:rPr>
        <w:t>Step 3 (Build)</w:t>
      </w:r>
    </w:p>
    <w:p w14:paraId="53967AD4" w14:textId="4EF2F726" w:rsidR="009B36C9" w:rsidRDefault="009B36C9" w:rsidP="009B36C9">
      <w:pPr>
        <w:pStyle w:val="ListParagraph"/>
        <w:ind w:left="900"/>
        <w:jc w:val="both"/>
        <w:rPr>
          <w:u w:val="single"/>
        </w:rPr>
      </w:pPr>
    </w:p>
    <w:p w14:paraId="5A00485E" w14:textId="4FAE4D0B" w:rsidR="009B36C9" w:rsidRPr="009B36C9" w:rsidRDefault="009B36C9" w:rsidP="009B36C9">
      <w:pPr>
        <w:pStyle w:val="ListParagraph"/>
        <w:ind w:left="900"/>
        <w:jc w:val="both"/>
        <w:rPr>
          <w:u w:val="single"/>
        </w:rPr>
      </w:pPr>
      <w:r>
        <w:rPr>
          <w:noProof/>
        </w:rPr>
        <w:drawing>
          <wp:inline distT="0" distB="0" distL="0" distR="0" wp14:anchorId="6CCE796F" wp14:editId="709E6BB1">
            <wp:extent cx="6203950" cy="1882074"/>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60328" cy="1899177"/>
                    </a:xfrm>
                    <a:prstGeom prst="rect">
                      <a:avLst/>
                    </a:prstGeom>
                  </pic:spPr>
                </pic:pic>
              </a:graphicData>
            </a:graphic>
          </wp:inline>
        </w:drawing>
      </w:r>
    </w:p>
    <w:p w14:paraId="65607AF8" w14:textId="77777777" w:rsidR="009B36C9" w:rsidRDefault="009B36C9" w:rsidP="009B36C9">
      <w:pPr>
        <w:pStyle w:val="ListParagraph"/>
        <w:ind w:left="630"/>
        <w:jc w:val="both"/>
      </w:pPr>
    </w:p>
    <w:p w14:paraId="4912908A" w14:textId="77777777" w:rsidR="00CF6A78" w:rsidRPr="00CF6A78" w:rsidRDefault="00CF6A78" w:rsidP="00CF6A78">
      <w:pPr>
        <w:pStyle w:val="ListParagraph"/>
        <w:ind w:left="630"/>
        <w:jc w:val="both"/>
      </w:pPr>
    </w:p>
    <w:p w14:paraId="38886A8D" w14:textId="3A4F4DB4" w:rsidR="00CF6A78" w:rsidRPr="009B36C9" w:rsidRDefault="009B36C9" w:rsidP="009B36C9">
      <w:pPr>
        <w:pStyle w:val="ListParagraph"/>
        <w:numPr>
          <w:ilvl w:val="0"/>
          <w:numId w:val="3"/>
        </w:numPr>
        <w:ind w:left="630" w:hanging="180"/>
        <w:jc w:val="both"/>
        <w:rPr>
          <w:b/>
          <w:bCs/>
          <w:u w:val="single"/>
        </w:rPr>
      </w:pPr>
      <w:r>
        <w:t xml:space="preserve">Here I have configured the build step using maven like (mvn compile). Goals we have mentioned the target as </w:t>
      </w:r>
      <w:r w:rsidRPr="009B36C9">
        <w:rPr>
          <w:b/>
          <w:bCs/>
        </w:rPr>
        <w:t>compile</w:t>
      </w:r>
    </w:p>
    <w:p w14:paraId="0F64BCF3" w14:textId="37D64792" w:rsidR="009B36C9" w:rsidRPr="009B36C9" w:rsidRDefault="009B36C9" w:rsidP="009B36C9">
      <w:pPr>
        <w:pStyle w:val="ListParagraph"/>
        <w:numPr>
          <w:ilvl w:val="0"/>
          <w:numId w:val="3"/>
        </w:numPr>
        <w:ind w:left="630" w:hanging="180"/>
        <w:jc w:val="both"/>
      </w:pPr>
      <w:r w:rsidRPr="009B36C9">
        <w:t>We can see the maven command captured from job log.</w:t>
      </w:r>
    </w:p>
    <w:p w14:paraId="694F6288" w14:textId="4F3690EF" w:rsidR="009B36C9" w:rsidRDefault="009B36C9" w:rsidP="009B36C9">
      <w:pPr>
        <w:pStyle w:val="ListParagraph"/>
        <w:ind w:left="630"/>
        <w:jc w:val="both"/>
        <w:rPr>
          <w:b/>
          <w:bCs/>
        </w:rPr>
      </w:pPr>
    </w:p>
    <w:p w14:paraId="7B630E97" w14:textId="4CAD2B55" w:rsidR="009B36C9" w:rsidRDefault="009B36C9" w:rsidP="009B36C9">
      <w:pPr>
        <w:pStyle w:val="ListParagraph"/>
        <w:ind w:left="630"/>
        <w:jc w:val="both"/>
        <w:rPr>
          <w:b/>
          <w:bCs/>
          <w:u w:val="single"/>
        </w:rPr>
      </w:pPr>
      <w:r>
        <w:rPr>
          <w:noProof/>
        </w:rPr>
        <w:drawing>
          <wp:inline distT="0" distB="0" distL="0" distR="0" wp14:anchorId="166A9F90" wp14:editId="6414FB00">
            <wp:extent cx="5122545" cy="18923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4264" cy="1907711"/>
                    </a:xfrm>
                    <a:prstGeom prst="rect">
                      <a:avLst/>
                    </a:prstGeom>
                  </pic:spPr>
                </pic:pic>
              </a:graphicData>
            </a:graphic>
          </wp:inline>
        </w:drawing>
      </w:r>
    </w:p>
    <w:p w14:paraId="2A642DED" w14:textId="6042B2F7" w:rsidR="00E772B7" w:rsidRDefault="00E772B7" w:rsidP="009B36C9">
      <w:pPr>
        <w:pStyle w:val="ListParagraph"/>
        <w:ind w:left="630"/>
        <w:jc w:val="both"/>
        <w:rPr>
          <w:b/>
          <w:bCs/>
          <w:u w:val="single"/>
        </w:rPr>
      </w:pPr>
    </w:p>
    <w:p w14:paraId="79D88DB6" w14:textId="03C1731C" w:rsidR="00E772B7" w:rsidRDefault="00E772B7" w:rsidP="009B36C9">
      <w:pPr>
        <w:pStyle w:val="ListParagraph"/>
        <w:ind w:left="630"/>
        <w:jc w:val="both"/>
        <w:rPr>
          <w:b/>
          <w:bCs/>
          <w:u w:val="single"/>
        </w:rPr>
      </w:pPr>
    </w:p>
    <w:p w14:paraId="2F69B38B" w14:textId="0519A215" w:rsidR="00E772B7" w:rsidRDefault="00E772B7" w:rsidP="009B36C9">
      <w:pPr>
        <w:pStyle w:val="ListParagraph"/>
        <w:ind w:left="630"/>
        <w:jc w:val="both"/>
        <w:rPr>
          <w:b/>
          <w:bCs/>
          <w:u w:val="single"/>
        </w:rPr>
      </w:pPr>
    </w:p>
    <w:p w14:paraId="436BB727" w14:textId="165E1D80" w:rsidR="00E772B7" w:rsidRDefault="00E772B7" w:rsidP="009B36C9">
      <w:pPr>
        <w:pStyle w:val="ListParagraph"/>
        <w:ind w:left="630"/>
        <w:jc w:val="both"/>
        <w:rPr>
          <w:b/>
          <w:bCs/>
          <w:u w:val="single"/>
        </w:rPr>
      </w:pPr>
    </w:p>
    <w:p w14:paraId="339E722C" w14:textId="608EBE13" w:rsidR="00E772B7" w:rsidRDefault="00E772B7" w:rsidP="009B36C9">
      <w:pPr>
        <w:pStyle w:val="ListParagraph"/>
        <w:ind w:left="630"/>
        <w:jc w:val="both"/>
        <w:rPr>
          <w:b/>
          <w:bCs/>
          <w:u w:val="single"/>
        </w:rPr>
      </w:pPr>
    </w:p>
    <w:p w14:paraId="5F1ED2AA" w14:textId="3C84B5F3" w:rsidR="00E772B7" w:rsidRDefault="00E772B7" w:rsidP="009B36C9">
      <w:pPr>
        <w:pStyle w:val="ListParagraph"/>
        <w:ind w:left="630"/>
        <w:jc w:val="both"/>
        <w:rPr>
          <w:b/>
          <w:bCs/>
          <w:u w:val="single"/>
        </w:rPr>
      </w:pPr>
    </w:p>
    <w:p w14:paraId="4A44FE39" w14:textId="77777777" w:rsidR="00E772B7" w:rsidRDefault="00E772B7" w:rsidP="009B36C9">
      <w:pPr>
        <w:pStyle w:val="ListParagraph"/>
        <w:ind w:left="630"/>
        <w:jc w:val="both"/>
        <w:rPr>
          <w:b/>
          <w:bCs/>
          <w:u w:val="single"/>
        </w:rPr>
      </w:pPr>
    </w:p>
    <w:p w14:paraId="2FCA1B47" w14:textId="452DEFDB" w:rsidR="00E772B7" w:rsidRDefault="00E772B7" w:rsidP="00E772B7">
      <w:pPr>
        <w:pStyle w:val="ListParagraph"/>
        <w:numPr>
          <w:ilvl w:val="0"/>
          <w:numId w:val="3"/>
        </w:numPr>
        <w:ind w:left="630" w:hanging="180"/>
        <w:jc w:val="both"/>
      </w:pPr>
      <w:r w:rsidRPr="00E772B7">
        <w:t xml:space="preserve">Compile .class file location on </w:t>
      </w:r>
      <w:proofErr w:type="spellStart"/>
      <w:r w:rsidRPr="00E772B7">
        <w:t>jenkins</w:t>
      </w:r>
      <w:proofErr w:type="spellEnd"/>
      <w:r w:rsidRPr="00E772B7">
        <w:t xml:space="preserve"> server has encircled in below snapshot</w:t>
      </w:r>
    </w:p>
    <w:p w14:paraId="0E577842" w14:textId="77777777" w:rsidR="00E772B7" w:rsidRPr="00E772B7" w:rsidRDefault="00E772B7" w:rsidP="00E772B7">
      <w:pPr>
        <w:pStyle w:val="ListParagraph"/>
        <w:ind w:left="630"/>
        <w:jc w:val="both"/>
      </w:pPr>
    </w:p>
    <w:p w14:paraId="4BCEE315" w14:textId="59FDDCDD" w:rsidR="00E772B7" w:rsidRDefault="00E772B7" w:rsidP="009B36C9">
      <w:pPr>
        <w:pStyle w:val="ListParagraph"/>
        <w:ind w:left="630"/>
        <w:jc w:val="both"/>
        <w:rPr>
          <w:b/>
          <w:bCs/>
          <w:u w:val="single"/>
        </w:rPr>
      </w:pPr>
      <w:r>
        <w:rPr>
          <w:noProof/>
        </w:rPr>
        <w:drawing>
          <wp:inline distT="0" distB="0" distL="0" distR="0" wp14:anchorId="17CC1AE4" wp14:editId="45D00FE0">
            <wp:extent cx="4031186" cy="1777594"/>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8673" cy="1798534"/>
                    </a:xfrm>
                    <a:prstGeom prst="rect">
                      <a:avLst/>
                    </a:prstGeom>
                  </pic:spPr>
                </pic:pic>
              </a:graphicData>
            </a:graphic>
          </wp:inline>
        </w:drawing>
      </w:r>
    </w:p>
    <w:p w14:paraId="7B0EF7FA" w14:textId="084C2F07" w:rsidR="0010417B" w:rsidRDefault="0010417B" w:rsidP="009B36C9">
      <w:pPr>
        <w:pStyle w:val="ListParagraph"/>
        <w:ind w:left="630"/>
        <w:jc w:val="both"/>
        <w:rPr>
          <w:b/>
          <w:bCs/>
          <w:u w:val="single"/>
        </w:rPr>
      </w:pPr>
    </w:p>
    <w:p w14:paraId="6DB4E719" w14:textId="3FB14530" w:rsidR="0010417B" w:rsidRPr="00CF6A78" w:rsidRDefault="0010417B" w:rsidP="009B36C9">
      <w:pPr>
        <w:pStyle w:val="ListParagraph"/>
        <w:ind w:left="630"/>
        <w:jc w:val="both"/>
        <w:rPr>
          <w:b/>
          <w:bCs/>
          <w:u w:val="single"/>
        </w:rPr>
      </w:pPr>
      <w:r>
        <w:rPr>
          <w:noProof/>
        </w:rPr>
        <w:drawing>
          <wp:inline distT="0" distB="0" distL="0" distR="0" wp14:anchorId="0EB81097" wp14:editId="1F3E83FA">
            <wp:extent cx="6900062" cy="4663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951867" cy="537487"/>
                    </a:xfrm>
                    <a:prstGeom prst="rect">
                      <a:avLst/>
                    </a:prstGeom>
                  </pic:spPr>
                </pic:pic>
              </a:graphicData>
            </a:graphic>
          </wp:inline>
        </w:drawing>
      </w:r>
    </w:p>
    <w:p w14:paraId="22EF13A1" w14:textId="48D0D497" w:rsidR="00CF6A78" w:rsidRDefault="00CF6A78" w:rsidP="00CF6A78">
      <w:pPr>
        <w:pStyle w:val="ListParagraph"/>
        <w:jc w:val="both"/>
        <w:rPr>
          <w:b/>
          <w:bCs/>
          <w:u w:val="single"/>
        </w:rPr>
      </w:pPr>
    </w:p>
    <w:p w14:paraId="0E787B2D" w14:textId="77777777" w:rsidR="00CF6A78" w:rsidRPr="00CF6A78" w:rsidRDefault="00CF6A78" w:rsidP="00CF6A78">
      <w:pPr>
        <w:pStyle w:val="ListParagraph"/>
        <w:jc w:val="both"/>
        <w:rPr>
          <w:b/>
          <w:bCs/>
          <w:u w:val="single"/>
        </w:rPr>
      </w:pPr>
    </w:p>
    <w:p w14:paraId="5E8CAB59" w14:textId="17DC928E" w:rsidR="00CF6A78" w:rsidRDefault="00F846D2" w:rsidP="00F846D2">
      <w:pPr>
        <w:pStyle w:val="ListParagraph"/>
        <w:numPr>
          <w:ilvl w:val="0"/>
          <w:numId w:val="1"/>
        </w:numPr>
        <w:jc w:val="both"/>
        <w:rPr>
          <w:b/>
          <w:bCs/>
          <w:u w:val="single"/>
        </w:rPr>
      </w:pPr>
      <w:r w:rsidRPr="00F846D2">
        <w:rPr>
          <w:b/>
          <w:bCs/>
          <w:u w:val="single"/>
        </w:rPr>
        <w:t xml:space="preserve">Configure the </w:t>
      </w:r>
      <w:proofErr w:type="spellStart"/>
      <w:r w:rsidRPr="00F846D2">
        <w:rPr>
          <w:b/>
          <w:bCs/>
          <w:u w:val="single"/>
        </w:rPr>
        <w:t>Code_Review</w:t>
      </w:r>
      <w:proofErr w:type="spellEnd"/>
      <w:r w:rsidRPr="00F846D2">
        <w:rPr>
          <w:b/>
          <w:bCs/>
          <w:u w:val="single"/>
        </w:rPr>
        <w:t xml:space="preserve"> Job</w:t>
      </w:r>
    </w:p>
    <w:p w14:paraId="549A3D01" w14:textId="1263A6AC" w:rsidR="002213E7" w:rsidRDefault="002213E7" w:rsidP="002213E7">
      <w:pPr>
        <w:ind w:left="360"/>
        <w:jc w:val="both"/>
      </w:pPr>
      <w:r>
        <w:rPr>
          <w:b/>
          <w:bCs/>
          <w:u w:val="single"/>
        </w:rPr>
        <w:t>Q.</w:t>
      </w:r>
      <w:r>
        <w:t xml:space="preserve"> What is PMD?</w:t>
      </w:r>
    </w:p>
    <w:p w14:paraId="25EAC441" w14:textId="0EBFDFEB" w:rsidR="002213E7" w:rsidRPr="002213E7" w:rsidRDefault="002213E7" w:rsidP="002213E7">
      <w:pPr>
        <w:pStyle w:val="ListParagraph"/>
        <w:numPr>
          <w:ilvl w:val="0"/>
          <w:numId w:val="3"/>
        </w:numPr>
        <w:ind w:left="630" w:hanging="180"/>
        <w:jc w:val="both"/>
        <w:rPr>
          <w:color w:val="000000"/>
        </w:rPr>
      </w:pPr>
      <w:r w:rsidRPr="002213E7">
        <w:rPr>
          <w:b/>
          <w:bCs/>
        </w:rPr>
        <w:t>PMD</w:t>
      </w:r>
      <w:r w:rsidRPr="002213E7">
        <w:t> is a static source code analyzer. It finds common programming flaws like unused variables, empty catch blocks, unnecessary object creation, and so forth. It’s mainly concerned with </w:t>
      </w:r>
      <w:r w:rsidRPr="002213E7">
        <w:rPr>
          <w:b/>
          <w:bCs/>
        </w:rPr>
        <w:t xml:space="preserve">Java and </w:t>
      </w:r>
      <w:proofErr w:type="gramStart"/>
      <w:r w:rsidRPr="002213E7">
        <w:rPr>
          <w:b/>
          <w:bCs/>
        </w:rPr>
        <w:t>Apex</w:t>
      </w:r>
      <w:r w:rsidRPr="002213E7">
        <w:t>, but</w:t>
      </w:r>
      <w:proofErr w:type="gramEnd"/>
      <w:r w:rsidRPr="002213E7">
        <w:t> </w:t>
      </w:r>
      <w:r w:rsidRPr="002213E7">
        <w:rPr>
          <w:b/>
          <w:bCs/>
        </w:rPr>
        <w:t>supports six other languages</w:t>
      </w:r>
      <w:r w:rsidRPr="002213E7">
        <w:t>.</w:t>
      </w:r>
    </w:p>
    <w:p w14:paraId="7141D568" w14:textId="77777777" w:rsidR="002213E7" w:rsidRPr="002213E7" w:rsidRDefault="002213E7" w:rsidP="002213E7">
      <w:pPr>
        <w:pStyle w:val="ListParagraph"/>
        <w:numPr>
          <w:ilvl w:val="0"/>
          <w:numId w:val="3"/>
        </w:numPr>
        <w:ind w:left="630" w:hanging="180"/>
        <w:jc w:val="both"/>
      </w:pPr>
      <w:r w:rsidRPr="002213E7">
        <w:t>PMD features many </w:t>
      </w:r>
      <w:r w:rsidRPr="002213E7">
        <w:rPr>
          <w:b/>
          <w:bCs/>
        </w:rPr>
        <w:t>built-in checks</w:t>
      </w:r>
      <w:r w:rsidRPr="002213E7">
        <w:t> (in PMD lingo, </w:t>
      </w:r>
      <w:r w:rsidRPr="002213E7">
        <w:rPr>
          <w:i/>
          <w:iCs/>
        </w:rPr>
        <w:t>rules</w:t>
      </w:r>
      <w:r w:rsidRPr="002213E7">
        <w:t>), which are documented for each language in our </w:t>
      </w:r>
      <w:hyperlink r:id="rId85" w:anchor="shuffle-panel-rule-references" w:history="1">
        <w:r w:rsidRPr="002213E7">
          <w:t>Rule references</w:t>
        </w:r>
      </w:hyperlink>
      <w:r w:rsidRPr="002213E7">
        <w:t xml:space="preserve">. </w:t>
      </w:r>
    </w:p>
    <w:p w14:paraId="3A77AA69" w14:textId="2711CF13" w:rsidR="002213E7" w:rsidRPr="002213E7" w:rsidRDefault="002213E7" w:rsidP="002213E7">
      <w:pPr>
        <w:pStyle w:val="ListParagraph"/>
        <w:numPr>
          <w:ilvl w:val="0"/>
          <w:numId w:val="3"/>
        </w:numPr>
        <w:ind w:left="630" w:hanging="180"/>
        <w:jc w:val="both"/>
        <w:rPr>
          <w:color w:val="000000"/>
        </w:rPr>
      </w:pPr>
      <w:r w:rsidRPr="002213E7">
        <w:t>We  also support an extensive API to </w:t>
      </w:r>
      <w:hyperlink r:id="rId86" w:anchor="shuffle-panel-writing-rules" w:history="1">
        <w:r w:rsidRPr="002213E7">
          <w:rPr>
            <w:b/>
            <w:bCs/>
          </w:rPr>
          <w:t>write your own rules</w:t>
        </w:r>
      </w:hyperlink>
      <w:r w:rsidRPr="002213E7">
        <w:t>, which you can do either in Java or as a self-contained XPath query.</w:t>
      </w:r>
    </w:p>
    <w:p w14:paraId="1FFB08E4" w14:textId="77777777" w:rsidR="002213E7" w:rsidRDefault="002213E7" w:rsidP="002213E7">
      <w:pPr>
        <w:numPr>
          <w:ilvl w:val="0"/>
          <w:numId w:val="31"/>
        </w:numPr>
        <w:shd w:val="clear" w:color="auto" w:fill="FFFFFF"/>
        <w:tabs>
          <w:tab w:val="clear" w:pos="720"/>
          <w:tab w:val="num" w:pos="630"/>
        </w:tabs>
        <w:spacing w:before="150" w:after="150" w:line="240" w:lineRule="auto"/>
        <w:ind w:hanging="270"/>
        <w:rPr>
          <w:color w:val="000000"/>
        </w:rPr>
      </w:pPr>
      <w:r w:rsidRPr="002213E7">
        <w:rPr>
          <w:color w:val="000000"/>
        </w:rPr>
        <w:t>PMD is most useful when </w:t>
      </w:r>
      <w:r w:rsidRPr="002213E7">
        <w:rPr>
          <w:b/>
          <w:bCs/>
        </w:rPr>
        <w:t>integrated into your build process</w:t>
      </w:r>
      <w:r w:rsidRPr="002213E7">
        <w:rPr>
          <w:color w:val="000000"/>
        </w:rPr>
        <w:t xml:space="preserve">. It can then be used as a quality gate, to enforce a coding </w:t>
      </w:r>
    </w:p>
    <w:p w14:paraId="1BD14BD9" w14:textId="05A4D7E4" w:rsidR="002213E7" w:rsidRPr="002213E7" w:rsidRDefault="002213E7" w:rsidP="002213E7">
      <w:pPr>
        <w:pStyle w:val="NormalWeb"/>
        <w:shd w:val="clear" w:color="auto" w:fill="FFFFFF"/>
        <w:spacing w:before="0" w:beforeAutospacing="0" w:after="150" w:afterAutospacing="0"/>
        <w:ind w:firstLine="630"/>
        <w:rPr>
          <w:rFonts w:asciiTheme="minorHAnsi" w:hAnsiTheme="minorHAnsi"/>
          <w:color w:val="000000"/>
          <w:sz w:val="22"/>
          <w:szCs w:val="22"/>
        </w:rPr>
      </w:pPr>
      <w:r w:rsidRPr="002213E7">
        <w:rPr>
          <w:rFonts w:asciiTheme="minorHAnsi" w:hAnsiTheme="minorHAnsi"/>
          <w:color w:val="000000"/>
          <w:sz w:val="22"/>
          <w:szCs w:val="22"/>
        </w:rPr>
        <w:t>standard for your codebase. Among other things, PMD can be run:</w:t>
      </w:r>
    </w:p>
    <w:p w14:paraId="4757852B" w14:textId="77777777" w:rsidR="002213E7" w:rsidRPr="002213E7" w:rsidRDefault="002213E7" w:rsidP="002213E7">
      <w:pPr>
        <w:numPr>
          <w:ilvl w:val="0"/>
          <w:numId w:val="31"/>
        </w:numPr>
        <w:shd w:val="clear" w:color="auto" w:fill="FFFFFF"/>
        <w:spacing w:before="150" w:after="150" w:line="240" w:lineRule="auto"/>
        <w:ind w:firstLine="360"/>
        <w:rPr>
          <w:color w:val="000000"/>
        </w:rPr>
      </w:pPr>
      <w:r w:rsidRPr="002213E7">
        <w:rPr>
          <w:color w:val="000000"/>
        </w:rPr>
        <w:t>As a </w:t>
      </w:r>
      <w:hyperlink r:id="rId87" w:history="1">
        <w:r w:rsidRPr="002213E7">
          <w:rPr>
            <w:rStyle w:val="Hyperlink"/>
            <w:color w:val="248EC2"/>
          </w:rPr>
          <w:t>Maven goal</w:t>
        </w:r>
      </w:hyperlink>
    </w:p>
    <w:p w14:paraId="039CAB73" w14:textId="77777777" w:rsidR="002213E7" w:rsidRPr="002213E7" w:rsidRDefault="002213E7" w:rsidP="002213E7">
      <w:pPr>
        <w:numPr>
          <w:ilvl w:val="0"/>
          <w:numId w:val="31"/>
        </w:numPr>
        <w:shd w:val="clear" w:color="auto" w:fill="FFFFFF"/>
        <w:spacing w:before="150" w:after="150" w:line="240" w:lineRule="auto"/>
        <w:ind w:firstLine="360"/>
        <w:rPr>
          <w:color w:val="000000"/>
        </w:rPr>
      </w:pPr>
      <w:r w:rsidRPr="002213E7">
        <w:rPr>
          <w:color w:val="000000"/>
        </w:rPr>
        <w:t>As an </w:t>
      </w:r>
      <w:hyperlink r:id="rId88" w:history="1">
        <w:r w:rsidRPr="002213E7">
          <w:rPr>
            <w:rStyle w:val="Hyperlink"/>
            <w:color w:val="248EC2"/>
          </w:rPr>
          <w:t>Ant task</w:t>
        </w:r>
      </w:hyperlink>
    </w:p>
    <w:p w14:paraId="2C6A12AD" w14:textId="77777777" w:rsidR="002213E7" w:rsidRPr="002213E7" w:rsidRDefault="002213E7" w:rsidP="002213E7">
      <w:pPr>
        <w:numPr>
          <w:ilvl w:val="0"/>
          <w:numId w:val="31"/>
        </w:numPr>
        <w:shd w:val="clear" w:color="auto" w:fill="FFFFFF"/>
        <w:spacing w:before="150" w:after="150" w:line="240" w:lineRule="auto"/>
        <w:ind w:firstLine="360"/>
        <w:rPr>
          <w:color w:val="000000"/>
        </w:rPr>
      </w:pPr>
      <w:r w:rsidRPr="002213E7">
        <w:rPr>
          <w:color w:val="000000"/>
        </w:rPr>
        <w:t>As a </w:t>
      </w:r>
      <w:hyperlink r:id="rId89" w:history="1">
        <w:r w:rsidRPr="002213E7">
          <w:rPr>
            <w:rStyle w:val="Hyperlink"/>
            <w:color w:val="248EC2"/>
          </w:rPr>
          <w:t>Gradle task</w:t>
        </w:r>
      </w:hyperlink>
    </w:p>
    <w:p w14:paraId="7C5B3DA7" w14:textId="77777777" w:rsidR="002213E7" w:rsidRPr="002213E7" w:rsidRDefault="002213E7" w:rsidP="002213E7">
      <w:pPr>
        <w:numPr>
          <w:ilvl w:val="0"/>
          <w:numId w:val="31"/>
        </w:numPr>
        <w:shd w:val="clear" w:color="auto" w:fill="FFFFFF"/>
        <w:spacing w:before="150" w:after="150" w:line="240" w:lineRule="auto"/>
        <w:ind w:firstLine="360"/>
        <w:rPr>
          <w:color w:val="000000"/>
        </w:rPr>
      </w:pPr>
      <w:r w:rsidRPr="002213E7">
        <w:rPr>
          <w:color w:val="000000"/>
        </w:rPr>
        <w:t>From </w:t>
      </w:r>
      <w:hyperlink r:id="rId90" w:anchor="running-pmd-via-command-line" w:history="1">
        <w:r w:rsidRPr="002213E7">
          <w:rPr>
            <w:rStyle w:val="Hyperlink"/>
            <w:color w:val="248EC2"/>
          </w:rPr>
          <w:t>command-line</w:t>
        </w:r>
      </w:hyperlink>
    </w:p>
    <w:p w14:paraId="2BCB233F" w14:textId="40CC0171" w:rsidR="002213E7" w:rsidRPr="002213E7" w:rsidRDefault="002213E7" w:rsidP="002213E7">
      <w:pPr>
        <w:numPr>
          <w:ilvl w:val="0"/>
          <w:numId w:val="31"/>
        </w:numPr>
        <w:shd w:val="clear" w:color="auto" w:fill="FFFFFF"/>
        <w:tabs>
          <w:tab w:val="clear" w:pos="720"/>
          <w:tab w:val="num" w:pos="630"/>
        </w:tabs>
        <w:spacing w:before="150" w:after="150" w:line="240" w:lineRule="auto"/>
        <w:ind w:hanging="270"/>
        <w:rPr>
          <w:color w:val="000000"/>
        </w:rPr>
      </w:pPr>
      <w:r w:rsidRPr="002213E7">
        <w:rPr>
          <w:b/>
          <w:bCs/>
        </w:rPr>
        <w:lastRenderedPageBreak/>
        <w:t>CPD</w:t>
      </w:r>
      <w:r w:rsidRPr="002213E7">
        <w:rPr>
          <w:color w:val="000000"/>
        </w:rPr>
        <w:t>, the </w:t>
      </w:r>
      <w:r w:rsidRPr="002213E7">
        <w:rPr>
          <w:b/>
          <w:bCs/>
        </w:rPr>
        <w:t>copy-paste detector</w:t>
      </w:r>
      <w:r w:rsidRPr="002213E7">
        <w:rPr>
          <w:color w:val="000000"/>
        </w:rPr>
        <w:t>, is also distributed with PMD</w:t>
      </w:r>
      <w:r>
        <w:rPr>
          <w:color w:val="000000"/>
        </w:rPr>
        <w:t>.</w:t>
      </w:r>
    </w:p>
    <w:p w14:paraId="26053434" w14:textId="2258066B" w:rsidR="00F846D2" w:rsidRPr="00D50271" w:rsidRDefault="00F846D2" w:rsidP="00D50271">
      <w:pPr>
        <w:pStyle w:val="ListParagraph"/>
        <w:numPr>
          <w:ilvl w:val="0"/>
          <w:numId w:val="30"/>
        </w:numPr>
        <w:jc w:val="both"/>
        <w:rPr>
          <w:u w:val="single"/>
        </w:rPr>
      </w:pPr>
      <w:r w:rsidRPr="00F846D2">
        <w:rPr>
          <w:u w:val="single"/>
        </w:rPr>
        <w:t>Step 1</w:t>
      </w:r>
      <w:r>
        <w:rPr>
          <w:u w:val="single"/>
        </w:rPr>
        <w:t xml:space="preserve"> (Create job)</w:t>
      </w:r>
    </w:p>
    <w:p w14:paraId="7D225035" w14:textId="2443A129" w:rsidR="00F846D2" w:rsidRDefault="00F846D2" w:rsidP="00F846D2">
      <w:pPr>
        <w:pStyle w:val="ListParagraph"/>
        <w:numPr>
          <w:ilvl w:val="0"/>
          <w:numId w:val="3"/>
        </w:numPr>
        <w:ind w:left="630" w:hanging="180"/>
        <w:jc w:val="both"/>
      </w:pPr>
      <w:r w:rsidRPr="00F846D2">
        <w:t xml:space="preserve">Create a job named as </w:t>
      </w:r>
      <w:proofErr w:type="spellStart"/>
      <w:r w:rsidRPr="00F846D2">
        <w:t>Code_Review</w:t>
      </w:r>
      <w:proofErr w:type="spellEnd"/>
      <w:r>
        <w:t>.</w:t>
      </w:r>
    </w:p>
    <w:p w14:paraId="518A785C" w14:textId="77777777" w:rsidR="00F846D2" w:rsidRDefault="00F846D2" w:rsidP="00F846D2">
      <w:pPr>
        <w:pStyle w:val="ListParagraph"/>
        <w:ind w:left="630"/>
        <w:jc w:val="both"/>
      </w:pPr>
    </w:p>
    <w:p w14:paraId="040E8A49" w14:textId="483852CA" w:rsidR="00F846D2" w:rsidRDefault="00F846D2" w:rsidP="00F846D2">
      <w:pPr>
        <w:pStyle w:val="ListParagraph"/>
        <w:numPr>
          <w:ilvl w:val="0"/>
          <w:numId w:val="30"/>
        </w:numPr>
        <w:jc w:val="both"/>
        <w:rPr>
          <w:u w:val="single"/>
        </w:rPr>
      </w:pPr>
      <w:r w:rsidRPr="00F846D2">
        <w:rPr>
          <w:u w:val="single"/>
        </w:rPr>
        <w:t>Step 2 (Configure SCM)</w:t>
      </w:r>
    </w:p>
    <w:p w14:paraId="33CCE268" w14:textId="60AAF51B" w:rsidR="00F846D2" w:rsidRDefault="00F846D2" w:rsidP="00F846D2">
      <w:pPr>
        <w:pStyle w:val="ListParagraph"/>
        <w:numPr>
          <w:ilvl w:val="0"/>
          <w:numId w:val="3"/>
        </w:numPr>
        <w:ind w:left="630" w:hanging="180"/>
        <w:jc w:val="both"/>
      </w:pPr>
      <w:r w:rsidRPr="00F846D2">
        <w:t xml:space="preserve">Configure the git repository </w:t>
      </w:r>
      <w:proofErr w:type="spellStart"/>
      <w:r w:rsidRPr="00F846D2">
        <w:t>url</w:t>
      </w:r>
      <w:proofErr w:type="spellEnd"/>
      <w:r w:rsidRPr="00F846D2">
        <w:t xml:space="preserve"> </w:t>
      </w:r>
      <w:r w:rsidR="002213E7">
        <w:t xml:space="preserve">as </w:t>
      </w:r>
      <w:r w:rsidRPr="00F846D2">
        <w:t>mentioned in previous job</w:t>
      </w:r>
      <w:r w:rsidR="002213E7">
        <w:t>.</w:t>
      </w:r>
    </w:p>
    <w:p w14:paraId="2AB7538F" w14:textId="560D65B9" w:rsidR="00D50271" w:rsidRDefault="00D50271" w:rsidP="00D50271">
      <w:pPr>
        <w:pStyle w:val="ListParagraph"/>
        <w:ind w:left="630"/>
        <w:jc w:val="both"/>
      </w:pPr>
    </w:p>
    <w:p w14:paraId="0B16261B" w14:textId="2E6F8F68" w:rsidR="00D50271" w:rsidRPr="00D50271" w:rsidRDefault="00D50271" w:rsidP="00D50271">
      <w:pPr>
        <w:pStyle w:val="ListParagraph"/>
        <w:numPr>
          <w:ilvl w:val="0"/>
          <w:numId w:val="30"/>
        </w:numPr>
        <w:jc w:val="both"/>
        <w:rPr>
          <w:u w:val="single"/>
        </w:rPr>
      </w:pPr>
      <w:r w:rsidRPr="00D50271">
        <w:rPr>
          <w:u w:val="single"/>
        </w:rPr>
        <w:t>Step 3 (Configure Build)</w:t>
      </w:r>
    </w:p>
    <w:p w14:paraId="081DE822" w14:textId="660210CA" w:rsidR="00D50271" w:rsidRDefault="00D50271" w:rsidP="00D50271">
      <w:pPr>
        <w:pStyle w:val="ListParagraph"/>
        <w:numPr>
          <w:ilvl w:val="0"/>
          <w:numId w:val="3"/>
        </w:numPr>
        <w:ind w:left="630" w:hanging="180"/>
        <w:jc w:val="both"/>
      </w:pPr>
      <w:r>
        <w:t xml:space="preserve">Configure the goal as </w:t>
      </w:r>
      <w:r w:rsidRPr="00D50271">
        <w:rPr>
          <w:b/>
          <w:bCs/>
        </w:rPr>
        <w:t xml:space="preserve">-P </w:t>
      </w:r>
      <w:proofErr w:type="spellStart"/>
      <w:r w:rsidRPr="00D50271">
        <w:rPr>
          <w:b/>
          <w:bCs/>
        </w:rPr>
        <w:t>matrics</w:t>
      </w:r>
      <w:proofErr w:type="spellEnd"/>
      <w:r w:rsidRPr="00D50271">
        <w:rPr>
          <w:b/>
          <w:bCs/>
        </w:rPr>
        <w:t xml:space="preserve"> </w:t>
      </w:r>
      <w:proofErr w:type="spellStart"/>
      <w:proofErr w:type="gramStart"/>
      <w:r w:rsidRPr="00D50271">
        <w:rPr>
          <w:b/>
          <w:bCs/>
        </w:rPr>
        <w:t>pmd:pmd</w:t>
      </w:r>
      <w:proofErr w:type="spellEnd"/>
      <w:proofErr w:type="gramEnd"/>
      <w:r w:rsidRPr="00D50271">
        <w:t xml:space="preserve"> </w:t>
      </w:r>
      <w:r>
        <w:t>[PMD (Program Mistake Detector)]</w:t>
      </w:r>
    </w:p>
    <w:p w14:paraId="42C01198" w14:textId="3B1EF4AD" w:rsidR="00B7246C" w:rsidRPr="00B7246C" w:rsidRDefault="00D50271" w:rsidP="00B7246C">
      <w:pPr>
        <w:ind w:firstLine="540"/>
        <w:jc w:val="both"/>
      </w:pPr>
      <w:r>
        <w:rPr>
          <w:noProof/>
        </w:rPr>
        <w:drawing>
          <wp:inline distT="0" distB="0" distL="0" distR="0" wp14:anchorId="27618DA0" wp14:editId="662572FB">
            <wp:extent cx="3889168" cy="125857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89168" cy="1258570"/>
                    </a:xfrm>
                    <a:prstGeom prst="rect">
                      <a:avLst/>
                    </a:prstGeom>
                  </pic:spPr>
                </pic:pic>
              </a:graphicData>
            </a:graphic>
          </wp:inline>
        </w:drawing>
      </w:r>
    </w:p>
    <w:p w14:paraId="61D10703" w14:textId="2B06EAE3" w:rsidR="002213E7" w:rsidRDefault="002213E7" w:rsidP="00D50271">
      <w:pPr>
        <w:ind w:firstLine="540"/>
        <w:jc w:val="both"/>
      </w:pPr>
    </w:p>
    <w:p w14:paraId="32FCADEF" w14:textId="40A2A30C" w:rsidR="00B178D0" w:rsidRDefault="002213E7" w:rsidP="00B178D0">
      <w:pPr>
        <w:pStyle w:val="ListParagraph"/>
        <w:numPr>
          <w:ilvl w:val="0"/>
          <w:numId w:val="3"/>
        </w:numPr>
        <w:ind w:left="630" w:hanging="180"/>
        <w:jc w:val="both"/>
      </w:pPr>
      <w:r>
        <w:t xml:space="preserve">Once job is </w:t>
      </w:r>
      <w:r w:rsidR="00B178D0">
        <w:t xml:space="preserve">started it will generate the </w:t>
      </w:r>
      <w:r w:rsidR="00B178D0" w:rsidRPr="00B178D0">
        <w:t>pmd.xml</w:t>
      </w:r>
      <w:r w:rsidR="00B178D0">
        <w:t xml:space="preserve"> file at </w:t>
      </w:r>
      <w:r w:rsidR="00B178D0" w:rsidRPr="00B178D0">
        <w:t>/var/lib/</w:t>
      </w:r>
      <w:proofErr w:type="spellStart"/>
      <w:r w:rsidR="00B178D0" w:rsidRPr="00B178D0">
        <w:t>jenkins</w:t>
      </w:r>
      <w:proofErr w:type="spellEnd"/>
      <w:r w:rsidR="00B178D0" w:rsidRPr="00B178D0">
        <w:t>/workspace/</w:t>
      </w:r>
      <w:proofErr w:type="spellStart"/>
      <w:r w:rsidR="00B178D0" w:rsidRPr="00B178D0">
        <w:t>Code_Review</w:t>
      </w:r>
      <w:proofErr w:type="spellEnd"/>
      <w:r w:rsidR="00B178D0" w:rsidRPr="00B178D0">
        <w:t xml:space="preserve">/target </w:t>
      </w:r>
      <w:r w:rsidR="00B178D0">
        <w:t>location.</w:t>
      </w:r>
    </w:p>
    <w:p w14:paraId="5F11DB4B" w14:textId="70DFC02E" w:rsidR="00B178D0" w:rsidRDefault="00B178D0" w:rsidP="00B178D0">
      <w:pPr>
        <w:ind w:firstLine="540"/>
        <w:jc w:val="both"/>
      </w:pPr>
      <w:r>
        <w:rPr>
          <w:noProof/>
        </w:rPr>
        <w:drawing>
          <wp:inline distT="0" distB="0" distL="0" distR="0" wp14:anchorId="2D714014" wp14:editId="6CB415F5">
            <wp:extent cx="5105400" cy="1095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5400" cy="1095375"/>
                    </a:xfrm>
                    <a:prstGeom prst="rect">
                      <a:avLst/>
                    </a:prstGeom>
                  </pic:spPr>
                </pic:pic>
              </a:graphicData>
            </a:graphic>
          </wp:inline>
        </w:drawing>
      </w:r>
    </w:p>
    <w:p w14:paraId="2B41EAC6" w14:textId="52DC8ECF" w:rsidR="00B178D0" w:rsidRDefault="00B178D0" w:rsidP="00B178D0">
      <w:pPr>
        <w:pStyle w:val="ListParagraph"/>
        <w:numPr>
          <w:ilvl w:val="0"/>
          <w:numId w:val="3"/>
        </w:numPr>
        <w:ind w:left="630" w:hanging="180"/>
        <w:jc w:val="both"/>
      </w:pPr>
      <w:r>
        <w:t>This pmd.xml is generated by the maven as a goal.</w:t>
      </w:r>
    </w:p>
    <w:p w14:paraId="00EB344A" w14:textId="1FCEF721" w:rsidR="00B7246C" w:rsidRDefault="00B178D0" w:rsidP="00B7246C">
      <w:pPr>
        <w:pStyle w:val="ListParagraph"/>
        <w:numPr>
          <w:ilvl w:val="0"/>
          <w:numId w:val="3"/>
        </w:numPr>
        <w:ind w:left="630" w:hanging="180"/>
        <w:jc w:val="both"/>
      </w:pPr>
      <w:r>
        <w:t xml:space="preserve">Now to get the friendly UI for </w:t>
      </w:r>
      <w:proofErr w:type="spellStart"/>
      <w:r w:rsidR="00B7246C">
        <w:t>pmd</w:t>
      </w:r>
      <w:proofErr w:type="spellEnd"/>
      <w:r w:rsidR="00B7246C">
        <w:t xml:space="preserve"> data, </w:t>
      </w:r>
      <w:r>
        <w:t xml:space="preserve">we need to install a plugin on Jenkins named as PMD. Which will embed the data generated </w:t>
      </w:r>
      <w:r w:rsidR="00B7246C">
        <w:t>by pmd.xml in</w:t>
      </w:r>
      <w:r w:rsidR="00EC3365">
        <w:t xml:space="preserve"> a</w:t>
      </w:r>
      <w:r w:rsidR="00B7246C">
        <w:t xml:space="preserve"> UI look.</w:t>
      </w:r>
    </w:p>
    <w:p w14:paraId="0DAA6665" w14:textId="5D26EBF5" w:rsidR="00B7246C" w:rsidRDefault="00B7246C" w:rsidP="00B7246C">
      <w:pPr>
        <w:pStyle w:val="ListParagraph"/>
        <w:ind w:left="630"/>
        <w:jc w:val="both"/>
      </w:pPr>
    </w:p>
    <w:p w14:paraId="12E09724" w14:textId="4CD79CB9" w:rsidR="00EC3365" w:rsidRPr="00EC3365" w:rsidRDefault="00B7246C" w:rsidP="00EC3365">
      <w:pPr>
        <w:pStyle w:val="ListParagraph"/>
        <w:numPr>
          <w:ilvl w:val="0"/>
          <w:numId w:val="30"/>
        </w:numPr>
        <w:jc w:val="both"/>
        <w:rPr>
          <w:u w:val="single"/>
        </w:rPr>
      </w:pPr>
      <w:r w:rsidRPr="00B7246C">
        <w:rPr>
          <w:u w:val="single"/>
        </w:rPr>
        <w:t>Step 4 (Post Build Action</w:t>
      </w:r>
      <w:r>
        <w:rPr>
          <w:u w:val="single"/>
        </w:rPr>
        <w:t xml:space="preserve"> Configuration</w:t>
      </w:r>
      <w:r w:rsidRPr="00B7246C">
        <w:rPr>
          <w:u w:val="single"/>
        </w:rPr>
        <w:t>)</w:t>
      </w:r>
    </w:p>
    <w:p w14:paraId="1F78B48A" w14:textId="702679E4" w:rsidR="00EC3365" w:rsidRDefault="00EC3365" w:rsidP="00EC3365">
      <w:pPr>
        <w:pStyle w:val="ListParagraph"/>
        <w:numPr>
          <w:ilvl w:val="0"/>
          <w:numId w:val="3"/>
        </w:numPr>
        <w:ind w:left="630" w:hanging="180"/>
        <w:jc w:val="both"/>
      </w:pPr>
      <w:r w:rsidRPr="00EC3365">
        <w:t>Once plugin is installed, we can configure the PMD as below.</w:t>
      </w:r>
    </w:p>
    <w:p w14:paraId="0F1F1BD6" w14:textId="11E59218" w:rsidR="00041C05" w:rsidRPr="00EC3365" w:rsidRDefault="00041C05" w:rsidP="00EC3365">
      <w:pPr>
        <w:pStyle w:val="ListParagraph"/>
        <w:numPr>
          <w:ilvl w:val="0"/>
          <w:numId w:val="3"/>
        </w:numPr>
        <w:ind w:left="630" w:hanging="180"/>
        <w:jc w:val="both"/>
      </w:pPr>
      <w:r>
        <w:t xml:space="preserve">Select the </w:t>
      </w:r>
      <w:r w:rsidRPr="00041C05">
        <w:rPr>
          <w:b/>
          <w:bCs/>
        </w:rPr>
        <w:t>Publish PMD analysis results</w:t>
      </w:r>
      <w:r>
        <w:t xml:space="preserve"> from </w:t>
      </w:r>
      <w:r w:rsidRPr="00041C05">
        <w:rPr>
          <w:b/>
          <w:bCs/>
        </w:rPr>
        <w:t>add post build action</w:t>
      </w:r>
      <w:r>
        <w:t xml:space="preserve"> dropdown.</w:t>
      </w:r>
    </w:p>
    <w:p w14:paraId="26453E19" w14:textId="5FB26D32" w:rsidR="00B7246C" w:rsidRPr="00B7246C" w:rsidRDefault="00B7246C" w:rsidP="00B7246C">
      <w:pPr>
        <w:pStyle w:val="ListParagraph"/>
        <w:numPr>
          <w:ilvl w:val="0"/>
          <w:numId w:val="3"/>
        </w:numPr>
        <w:ind w:left="630" w:hanging="180"/>
        <w:jc w:val="both"/>
      </w:pPr>
      <w:r w:rsidRPr="00B7246C">
        <w:t xml:space="preserve"> Here we </w:t>
      </w:r>
      <w:proofErr w:type="gramStart"/>
      <w:r w:rsidRPr="00B7246C">
        <w:t>have to</w:t>
      </w:r>
      <w:proofErr w:type="gramEnd"/>
      <w:r w:rsidRPr="00B7246C">
        <w:t xml:space="preserve"> provide the </w:t>
      </w:r>
      <w:r>
        <w:t xml:space="preserve">relative </w:t>
      </w:r>
      <w:r w:rsidRPr="00B7246C">
        <w:t>path of pmd.xml file</w:t>
      </w:r>
      <w:r w:rsidR="00EC3365">
        <w:t xml:space="preserve"> (target/pmd.xml)</w:t>
      </w:r>
      <w:r>
        <w:t>.</w:t>
      </w:r>
    </w:p>
    <w:p w14:paraId="4D0C968D" w14:textId="0CF61046" w:rsidR="00B7246C" w:rsidRDefault="00B7246C" w:rsidP="00B7246C">
      <w:pPr>
        <w:ind w:left="540"/>
        <w:jc w:val="both"/>
      </w:pPr>
      <w:r>
        <w:rPr>
          <w:noProof/>
        </w:rPr>
        <w:lastRenderedPageBreak/>
        <w:drawing>
          <wp:inline distT="0" distB="0" distL="0" distR="0" wp14:anchorId="672EBAAD" wp14:editId="19EF6BC8">
            <wp:extent cx="5775640" cy="1848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0630" cy="1875879"/>
                    </a:xfrm>
                    <a:prstGeom prst="rect">
                      <a:avLst/>
                    </a:prstGeom>
                  </pic:spPr>
                </pic:pic>
              </a:graphicData>
            </a:graphic>
          </wp:inline>
        </w:drawing>
      </w:r>
    </w:p>
    <w:p w14:paraId="588DB989" w14:textId="436FE249" w:rsidR="00D01182" w:rsidRDefault="00D01182" w:rsidP="00D01182">
      <w:pPr>
        <w:pStyle w:val="ListParagraph"/>
        <w:numPr>
          <w:ilvl w:val="0"/>
          <w:numId w:val="3"/>
        </w:numPr>
        <w:ind w:left="630" w:hanging="180"/>
        <w:jc w:val="both"/>
      </w:pPr>
      <w:r>
        <w:t xml:space="preserve">Once </w:t>
      </w:r>
      <w:r w:rsidR="00EC3365">
        <w:t xml:space="preserve">post build </w:t>
      </w:r>
      <w:r w:rsidR="007820CB">
        <w:t>action configuration</w:t>
      </w:r>
      <w:r>
        <w:t xml:space="preserve"> is done</w:t>
      </w:r>
      <w:r w:rsidR="00EC3365">
        <w:t xml:space="preserve">, </w:t>
      </w:r>
      <w:r w:rsidR="007820CB">
        <w:t xml:space="preserve">run the job and </w:t>
      </w:r>
      <w:r w:rsidR="00EC3365">
        <w:t>it will show the PMD result in user friendly UI.</w:t>
      </w:r>
    </w:p>
    <w:p w14:paraId="274E566C" w14:textId="77777777" w:rsidR="00EC3365" w:rsidRDefault="00EC3365" w:rsidP="00EC3365">
      <w:pPr>
        <w:pStyle w:val="ListParagraph"/>
        <w:ind w:left="630"/>
        <w:jc w:val="both"/>
      </w:pPr>
    </w:p>
    <w:p w14:paraId="299351EE" w14:textId="388CB219" w:rsidR="00B7246C" w:rsidRDefault="00B7246C" w:rsidP="00B7246C">
      <w:pPr>
        <w:pStyle w:val="ListParagraph"/>
        <w:ind w:left="630"/>
        <w:jc w:val="both"/>
      </w:pPr>
      <w:r>
        <w:rPr>
          <w:noProof/>
        </w:rPr>
        <w:drawing>
          <wp:inline distT="0" distB="0" distL="0" distR="0" wp14:anchorId="587B217D" wp14:editId="56411E6E">
            <wp:extent cx="5136078" cy="256281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1516" cy="2575504"/>
                    </a:xfrm>
                    <a:prstGeom prst="rect">
                      <a:avLst/>
                    </a:prstGeom>
                  </pic:spPr>
                </pic:pic>
              </a:graphicData>
            </a:graphic>
          </wp:inline>
        </w:drawing>
      </w:r>
    </w:p>
    <w:p w14:paraId="0899422D" w14:textId="7A8C6AB2" w:rsidR="00862A44" w:rsidRDefault="00862A44" w:rsidP="00B7246C">
      <w:pPr>
        <w:pStyle w:val="ListParagraph"/>
        <w:ind w:left="630"/>
        <w:jc w:val="both"/>
      </w:pPr>
    </w:p>
    <w:p w14:paraId="76BC0951" w14:textId="106FB1A1" w:rsidR="00B7246C" w:rsidRDefault="00862A44" w:rsidP="00ED7DA2">
      <w:pPr>
        <w:pStyle w:val="ListParagraph"/>
        <w:ind w:left="630"/>
        <w:jc w:val="both"/>
        <w:rPr>
          <w:b/>
          <w:bCs/>
        </w:rPr>
      </w:pPr>
      <w:r w:rsidRPr="00862A44">
        <w:rPr>
          <w:b/>
          <w:bCs/>
        </w:rPr>
        <w:t>Note:</w:t>
      </w:r>
      <w:r>
        <w:rPr>
          <w:b/>
          <w:bCs/>
        </w:rPr>
        <w:t xml:space="preserve"> </w:t>
      </w:r>
      <w:proofErr w:type="spellStart"/>
      <w:r>
        <w:rPr>
          <w:b/>
          <w:bCs/>
        </w:rPr>
        <w:t>When ever</w:t>
      </w:r>
      <w:proofErr w:type="spellEnd"/>
      <w:r>
        <w:rPr>
          <w:b/>
          <w:bCs/>
        </w:rPr>
        <w:t xml:space="preserve"> we are using any plugin make sure to make an entry in the pom.xml file. Like instead of PMD we can use some other code review tool. So, for that specific plugin we </w:t>
      </w:r>
      <w:proofErr w:type="gramStart"/>
      <w:r>
        <w:rPr>
          <w:b/>
          <w:bCs/>
        </w:rPr>
        <w:t>have to</w:t>
      </w:r>
      <w:proofErr w:type="gramEnd"/>
      <w:r>
        <w:rPr>
          <w:b/>
          <w:bCs/>
        </w:rPr>
        <w:t xml:space="preserve"> add in pom.xml.</w:t>
      </w:r>
    </w:p>
    <w:p w14:paraId="27FE25FC" w14:textId="77777777" w:rsidR="00ED7DA2" w:rsidRPr="00ED7DA2" w:rsidRDefault="00ED7DA2" w:rsidP="00ED7DA2">
      <w:pPr>
        <w:pStyle w:val="ListParagraph"/>
        <w:ind w:left="630"/>
        <w:jc w:val="both"/>
        <w:rPr>
          <w:b/>
          <w:bCs/>
        </w:rPr>
      </w:pPr>
      <w:bookmarkStart w:id="1" w:name="_GoBack"/>
      <w:bookmarkEnd w:id="1"/>
    </w:p>
    <w:p w14:paraId="0615836D" w14:textId="4B7684BE" w:rsidR="00862A44" w:rsidRDefault="00862A44" w:rsidP="00434F09">
      <w:pPr>
        <w:pStyle w:val="ListParagraph"/>
        <w:numPr>
          <w:ilvl w:val="0"/>
          <w:numId w:val="1"/>
        </w:numPr>
        <w:jc w:val="both"/>
        <w:rPr>
          <w:b/>
          <w:bCs/>
          <w:u w:val="single"/>
        </w:rPr>
      </w:pPr>
      <w:r w:rsidRPr="00F846D2">
        <w:rPr>
          <w:b/>
          <w:bCs/>
          <w:u w:val="single"/>
        </w:rPr>
        <w:t xml:space="preserve">Configure the </w:t>
      </w:r>
      <w:r>
        <w:rPr>
          <w:b/>
          <w:bCs/>
          <w:u w:val="single"/>
        </w:rPr>
        <w:t>Unit Test</w:t>
      </w:r>
      <w:r w:rsidRPr="00F846D2">
        <w:rPr>
          <w:b/>
          <w:bCs/>
          <w:u w:val="single"/>
        </w:rPr>
        <w:t xml:space="preserve"> Job</w:t>
      </w:r>
    </w:p>
    <w:p w14:paraId="1CCF4D62" w14:textId="762D8B03" w:rsidR="00434F09" w:rsidRDefault="00434F09" w:rsidP="00434F09">
      <w:pPr>
        <w:pStyle w:val="ListParagraph"/>
        <w:numPr>
          <w:ilvl w:val="0"/>
          <w:numId w:val="3"/>
        </w:numPr>
        <w:ind w:left="630" w:hanging="180"/>
        <w:jc w:val="both"/>
      </w:pPr>
      <w:r>
        <w:t xml:space="preserve"> This job will execute the </w:t>
      </w:r>
      <w:proofErr w:type="spellStart"/>
      <w:r>
        <w:t>junit</w:t>
      </w:r>
      <w:proofErr w:type="spellEnd"/>
      <w:r>
        <w:t xml:space="preserve"> test class</w:t>
      </w:r>
      <w:r w:rsidR="00797353">
        <w:t xml:space="preserve"> written by developer</w:t>
      </w:r>
      <w:r w:rsidR="00573679">
        <w:t>.</w:t>
      </w:r>
    </w:p>
    <w:p w14:paraId="4FD4009E" w14:textId="77777777" w:rsidR="00434F09" w:rsidRPr="00434F09" w:rsidRDefault="00434F09" w:rsidP="00434F09">
      <w:pPr>
        <w:pStyle w:val="ListParagraph"/>
        <w:ind w:left="630"/>
        <w:jc w:val="both"/>
      </w:pPr>
    </w:p>
    <w:p w14:paraId="27D9E6C3" w14:textId="77777777" w:rsidR="00862A44" w:rsidRPr="00D50271" w:rsidRDefault="00862A44" w:rsidP="00862A44">
      <w:pPr>
        <w:pStyle w:val="ListParagraph"/>
        <w:numPr>
          <w:ilvl w:val="0"/>
          <w:numId w:val="30"/>
        </w:numPr>
        <w:jc w:val="both"/>
        <w:rPr>
          <w:u w:val="single"/>
        </w:rPr>
      </w:pPr>
      <w:r w:rsidRPr="00F846D2">
        <w:rPr>
          <w:u w:val="single"/>
        </w:rPr>
        <w:t>Step 1</w:t>
      </w:r>
      <w:r>
        <w:rPr>
          <w:u w:val="single"/>
        </w:rPr>
        <w:t xml:space="preserve"> (Create job)</w:t>
      </w:r>
    </w:p>
    <w:p w14:paraId="6D768D32" w14:textId="4C155D74" w:rsidR="00862A44" w:rsidRDefault="00862A44" w:rsidP="00862A44">
      <w:pPr>
        <w:pStyle w:val="ListParagraph"/>
        <w:numPr>
          <w:ilvl w:val="0"/>
          <w:numId w:val="3"/>
        </w:numPr>
        <w:ind w:left="630" w:hanging="180"/>
        <w:jc w:val="both"/>
      </w:pPr>
      <w:r w:rsidRPr="00F846D2">
        <w:t xml:space="preserve">Create a job named as </w:t>
      </w:r>
      <w:proofErr w:type="spellStart"/>
      <w:r>
        <w:t>Test_Job</w:t>
      </w:r>
      <w:proofErr w:type="spellEnd"/>
      <w:r>
        <w:t>.</w:t>
      </w:r>
    </w:p>
    <w:p w14:paraId="7813A681" w14:textId="77777777" w:rsidR="00862A44" w:rsidRDefault="00862A44" w:rsidP="00862A44">
      <w:pPr>
        <w:pStyle w:val="ListParagraph"/>
        <w:ind w:left="630"/>
        <w:jc w:val="both"/>
      </w:pPr>
    </w:p>
    <w:p w14:paraId="24E7A012" w14:textId="77777777" w:rsidR="00862A44" w:rsidRDefault="00862A44" w:rsidP="00862A44">
      <w:pPr>
        <w:pStyle w:val="ListParagraph"/>
        <w:numPr>
          <w:ilvl w:val="0"/>
          <w:numId w:val="30"/>
        </w:numPr>
        <w:jc w:val="both"/>
        <w:rPr>
          <w:u w:val="single"/>
        </w:rPr>
      </w:pPr>
      <w:r w:rsidRPr="00F846D2">
        <w:rPr>
          <w:u w:val="single"/>
        </w:rPr>
        <w:t>Step 2 (Configure SCM)</w:t>
      </w:r>
    </w:p>
    <w:p w14:paraId="64F49A18" w14:textId="77777777" w:rsidR="00862A44" w:rsidRDefault="00862A44" w:rsidP="00862A44">
      <w:pPr>
        <w:pStyle w:val="ListParagraph"/>
        <w:numPr>
          <w:ilvl w:val="0"/>
          <w:numId w:val="3"/>
        </w:numPr>
        <w:ind w:left="630" w:hanging="180"/>
        <w:jc w:val="both"/>
      </w:pPr>
      <w:r w:rsidRPr="00F846D2">
        <w:t xml:space="preserve">Configure the git repository </w:t>
      </w:r>
      <w:proofErr w:type="spellStart"/>
      <w:r w:rsidRPr="00F846D2">
        <w:t>url</w:t>
      </w:r>
      <w:proofErr w:type="spellEnd"/>
      <w:r w:rsidRPr="00F846D2">
        <w:t xml:space="preserve"> </w:t>
      </w:r>
      <w:r>
        <w:t xml:space="preserve">as </w:t>
      </w:r>
      <w:r w:rsidRPr="00F846D2">
        <w:t>mentioned in previous job</w:t>
      </w:r>
      <w:r>
        <w:t>.</w:t>
      </w:r>
    </w:p>
    <w:p w14:paraId="16C87678" w14:textId="77777777" w:rsidR="00862A44" w:rsidRDefault="00862A44" w:rsidP="00862A44">
      <w:pPr>
        <w:pStyle w:val="ListParagraph"/>
        <w:ind w:left="630"/>
        <w:jc w:val="both"/>
      </w:pPr>
    </w:p>
    <w:p w14:paraId="237594B7" w14:textId="77777777" w:rsidR="00862A44" w:rsidRPr="00D50271" w:rsidRDefault="00862A44" w:rsidP="00862A44">
      <w:pPr>
        <w:pStyle w:val="ListParagraph"/>
        <w:numPr>
          <w:ilvl w:val="0"/>
          <w:numId w:val="30"/>
        </w:numPr>
        <w:jc w:val="both"/>
        <w:rPr>
          <w:u w:val="single"/>
        </w:rPr>
      </w:pPr>
      <w:r w:rsidRPr="00D50271">
        <w:rPr>
          <w:u w:val="single"/>
        </w:rPr>
        <w:t>Step 3 (Configure Build)</w:t>
      </w:r>
    </w:p>
    <w:p w14:paraId="70D6F004" w14:textId="37A59DB1" w:rsidR="00862A44" w:rsidRPr="00862A44" w:rsidRDefault="00862A44" w:rsidP="00862A44">
      <w:pPr>
        <w:pStyle w:val="ListParagraph"/>
        <w:numPr>
          <w:ilvl w:val="0"/>
          <w:numId w:val="3"/>
        </w:numPr>
        <w:ind w:left="630" w:hanging="180"/>
        <w:jc w:val="both"/>
      </w:pPr>
      <w:r>
        <w:t xml:space="preserve">Configure the goal as </w:t>
      </w:r>
      <w:r>
        <w:rPr>
          <w:b/>
          <w:bCs/>
        </w:rPr>
        <w:t>test (mvn test)</w:t>
      </w:r>
    </w:p>
    <w:p w14:paraId="15857913" w14:textId="34D01579" w:rsidR="00434F09" w:rsidRDefault="00862A44" w:rsidP="00434F09">
      <w:pPr>
        <w:ind w:left="450"/>
        <w:jc w:val="both"/>
      </w:pPr>
      <w:r>
        <w:rPr>
          <w:noProof/>
        </w:rPr>
        <w:lastRenderedPageBreak/>
        <w:drawing>
          <wp:inline distT="0" distB="0" distL="0" distR="0" wp14:anchorId="2568211D" wp14:editId="30C264B4">
            <wp:extent cx="6037861" cy="1809310"/>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72027" cy="1819548"/>
                    </a:xfrm>
                    <a:prstGeom prst="rect">
                      <a:avLst/>
                    </a:prstGeom>
                  </pic:spPr>
                </pic:pic>
              </a:graphicData>
            </a:graphic>
          </wp:inline>
        </w:drawing>
      </w:r>
    </w:p>
    <w:p w14:paraId="09A34A5A" w14:textId="0D92514F" w:rsidR="00434F09" w:rsidRDefault="00434F09" w:rsidP="00434F09">
      <w:pPr>
        <w:pStyle w:val="ListParagraph"/>
        <w:numPr>
          <w:ilvl w:val="0"/>
          <w:numId w:val="3"/>
        </w:numPr>
        <w:ind w:left="630" w:hanging="180"/>
        <w:jc w:val="both"/>
      </w:pPr>
      <w:r>
        <w:t xml:space="preserve">Once above configuration is </w:t>
      </w:r>
      <w:proofErr w:type="gramStart"/>
      <w:r>
        <w:t>done</w:t>
      </w:r>
      <w:proofErr w:type="gramEnd"/>
      <w:r>
        <w:t xml:space="preserve"> we can start the job and can get the job output log something like this.</w:t>
      </w:r>
    </w:p>
    <w:p w14:paraId="2EBB6F0F" w14:textId="34D2EBE8" w:rsidR="00434F09" w:rsidRDefault="00434F09" w:rsidP="00862A44">
      <w:pPr>
        <w:ind w:left="450"/>
        <w:jc w:val="both"/>
      </w:pPr>
      <w:r>
        <w:rPr>
          <w:noProof/>
        </w:rPr>
        <w:drawing>
          <wp:inline distT="0" distB="0" distL="0" distR="0" wp14:anchorId="18AFA8B9" wp14:editId="49E4D800">
            <wp:extent cx="5373584" cy="19284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0081" cy="1941593"/>
                    </a:xfrm>
                    <a:prstGeom prst="rect">
                      <a:avLst/>
                    </a:prstGeom>
                  </pic:spPr>
                </pic:pic>
              </a:graphicData>
            </a:graphic>
          </wp:inline>
        </w:drawing>
      </w:r>
    </w:p>
    <w:p w14:paraId="1AB0F5EE" w14:textId="11D76C5A" w:rsidR="00975539" w:rsidRDefault="00975539" w:rsidP="00862A44">
      <w:pPr>
        <w:ind w:left="450"/>
        <w:jc w:val="both"/>
      </w:pPr>
    </w:p>
    <w:p w14:paraId="3673EA4C" w14:textId="0A702AF5" w:rsidR="00975539" w:rsidRPr="00975539" w:rsidRDefault="00975539" w:rsidP="00975539">
      <w:pPr>
        <w:pStyle w:val="ListParagraph"/>
        <w:numPr>
          <w:ilvl w:val="0"/>
          <w:numId w:val="3"/>
        </w:numPr>
        <w:ind w:left="630" w:hanging="180"/>
        <w:jc w:val="both"/>
      </w:pPr>
      <w:r>
        <w:t xml:space="preserve">The test report generated is placed under </w:t>
      </w:r>
      <w:r w:rsidRPr="00975539">
        <w:rPr>
          <w:b/>
          <w:bCs/>
        </w:rPr>
        <w:t>/workspace/target/surefire</w:t>
      </w:r>
      <w:r>
        <w:rPr>
          <w:b/>
          <w:bCs/>
        </w:rPr>
        <w:t>-reports</w:t>
      </w:r>
      <w:r w:rsidRPr="00975539">
        <w:rPr>
          <w:b/>
          <w:bCs/>
        </w:rPr>
        <w:t xml:space="preserve"> directory</w:t>
      </w:r>
      <w:r>
        <w:rPr>
          <w:b/>
          <w:bCs/>
        </w:rPr>
        <w:t>.</w:t>
      </w:r>
    </w:p>
    <w:p w14:paraId="0C2CA31E" w14:textId="0462BF08" w:rsidR="00975539" w:rsidRDefault="00975539" w:rsidP="00975539">
      <w:pPr>
        <w:pStyle w:val="ListParagraph"/>
        <w:numPr>
          <w:ilvl w:val="0"/>
          <w:numId w:val="3"/>
        </w:numPr>
        <w:ind w:left="630" w:hanging="180"/>
        <w:jc w:val="both"/>
      </w:pPr>
      <w:r>
        <w:rPr>
          <w:b/>
          <w:bCs/>
        </w:rPr>
        <w:t xml:space="preserve">The generated report is in xml format. So, we need some plugins in </w:t>
      </w:r>
      <w:r w:rsidR="004D3AC7">
        <w:rPr>
          <w:b/>
          <w:bCs/>
        </w:rPr>
        <w:t>J</w:t>
      </w:r>
      <w:r>
        <w:rPr>
          <w:b/>
          <w:bCs/>
        </w:rPr>
        <w:t xml:space="preserve">enkins to </w:t>
      </w:r>
      <w:r w:rsidR="004D3AC7">
        <w:rPr>
          <w:b/>
          <w:bCs/>
        </w:rPr>
        <w:t xml:space="preserve">view this report in UI. </w:t>
      </w:r>
    </w:p>
    <w:p w14:paraId="74E4A5C9" w14:textId="1736328B" w:rsidR="00975539" w:rsidRDefault="00975539" w:rsidP="00862A44">
      <w:pPr>
        <w:ind w:left="450"/>
        <w:jc w:val="both"/>
      </w:pPr>
      <w:r>
        <w:rPr>
          <w:noProof/>
        </w:rPr>
        <w:drawing>
          <wp:inline distT="0" distB="0" distL="0" distR="0" wp14:anchorId="042A4D1D" wp14:editId="55F09AD1">
            <wp:extent cx="4791924" cy="1769423"/>
            <wp:effectExtent l="0" t="0" r="889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2890" cy="1788242"/>
                    </a:xfrm>
                    <a:prstGeom prst="rect">
                      <a:avLst/>
                    </a:prstGeom>
                  </pic:spPr>
                </pic:pic>
              </a:graphicData>
            </a:graphic>
          </wp:inline>
        </w:drawing>
      </w:r>
    </w:p>
    <w:p w14:paraId="6705FC30" w14:textId="7A09A2DC" w:rsidR="00B178D0" w:rsidRDefault="00B178D0" w:rsidP="00862A44">
      <w:pPr>
        <w:jc w:val="both"/>
      </w:pPr>
    </w:p>
    <w:p w14:paraId="5EB9CC94" w14:textId="025156ED" w:rsidR="004D3AC7" w:rsidRDefault="004D3AC7" w:rsidP="004D3AC7">
      <w:pPr>
        <w:pStyle w:val="ListParagraph"/>
        <w:numPr>
          <w:ilvl w:val="0"/>
          <w:numId w:val="30"/>
        </w:numPr>
        <w:jc w:val="both"/>
        <w:rPr>
          <w:u w:val="single"/>
        </w:rPr>
      </w:pPr>
      <w:r w:rsidRPr="00B7246C">
        <w:rPr>
          <w:u w:val="single"/>
        </w:rPr>
        <w:t>Step 4 (Post Build Action</w:t>
      </w:r>
      <w:r>
        <w:rPr>
          <w:u w:val="single"/>
        </w:rPr>
        <w:t xml:space="preserve"> Configuration</w:t>
      </w:r>
      <w:r w:rsidRPr="00B7246C">
        <w:rPr>
          <w:u w:val="single"/>
        </w:rPr>
        <w:t>)</w:t>
      </w:r>
    </w:p>
    <w:p w14:paraId="359FB465" w14:textId="61E84324" w:rsidR="004D3AC7" w:rsidRDefault="004D3AC7" w:rsidP="004D3AC7">
      <w:pPr>
        <w:pStyle w:val="ListParagraph"/>
        <w:numPr>
          <w:ilvl w:val="0"/>
          <w:numId w:val="3"/>
        </w:numPr>
        <w:ind w:left="630" w:hanging="180"/>
        <w:jc w:val="both"/>
      </w:pPr>
      <w:r w:rsidRPr="00040214">
        <w:t>Add the post build action as “</w:t>
      </w:r>
      <w:r w:rsidRPr="00040214">
        <w:rPr>
          <w:b/>
          <w:bCs/>
        </w:rPr>
        <w:t>Publish Junit test result report</w:t>
      </w:r>
      <w:r w:rsidRPr="00040214">
        <w:t>” Provide the test report xml file location and build the job.</w:t>
      </w:r>
    </w:p>
    <w:p w14:paraId="2664AC2D" w14:textId="77777777" w:rsidR="00040214" w:rsidRPr="00040214" w:rsidRDefault="00040214" w:rsidP="00040214">
      <w:pPr>
        <w:pStyle w:val="ListParagraph"/>
        <w:ind w:left="630"/>
        <w:jc w:val="both"/>
      </w:pPr>
    </w:p>
    <w:p w14:paraId="50C52B44" w14:textId="0DE18DCC" w:rsidR="00040214" w:rsidRDefault="004D3AC7" w:rsidP="00040214">
      <w:pPr>
        <w:ind w:firstLine="540"/>
        <w:jc w:val="both"/>
      </w:pPr>
      <w:r>
        <w:rPr>
          <w:noProof/>
        </w:rPr>
        <w:lastRenderedPageBreak/>
        <w:drawing>
          <wp:inline distT="0" distB="0" distL="0" distR="0" wp14:anchorId="56FCAD16" wp14:editId="6D4E907B">
            <wp:extent cx="5135167" cy="2291443"/>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4584" cy="2309032"/>
                    </a:xfrm>
                    <a:prstGeom prst="rect">
                      <a:avLst/>
                    </a:prstGeom>
                  </pic:spPr>
                </pic:pic>
              </a:graphicData>
            </a:graphic>
          </wp:inline>
        </w:drawing>
      </w:r>
    </w:p>
    <w:p w14:paraId="36D5D314" w14:textId="23973631" w:rsidR="00040214" w:rsidRDefault="00040214" w:rsidP="00040214">
      <w:pPr>
        <w:pStyle w:val="ListParagraph"/>
        <w:numPr>
          <w:ilvl w:val="0"/>
          <w:numId w:val="3"/>
        </w:numPr>
        <w:ind w:left="630" w:hanging="180"/>
        <w:jc w:val="both"/>
      </w:pPr>
      <w:r>
        <w:t>We can get the test report as below.</w:t>
      </w:r>
    </w:p>
    <w:p w14:paraId="43014C48" w14:textId="61E319CD" w:rsidR="00C44CE2" w:rsidRDefault="00EE4678" w:rsidP="00C44CE2">
      <w:pPr>
        <w:ind w:firstLine="540"/>
        <w:jc w:val="both"/>
      </w:pPr>
      <w:r>
        <w:rPr>
          <w:noProof/>
        </w:rPr>
        <w:drawing>
          <wp:inline distT="0" distB="0" distL="0" distR="0" wp14:anchorId="080404C1" wp14:editId="36031FF0">
            <wp:extent cx="5645975" cy="17938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137" cy="1826338"/>
                    </a:xfrm>
                    <a:prstGeom prst="rect">
                      <a:avLst/>
                    </a:prstGeom>
                  </pic:spPr>
                </pic:pic>
              </a:graphicData>
            </a:graphic>
          </wp:inline>
        </w:drawing>
      </w:r>
    </w:p>
    <w:p w14:paraId="37084EBF" w14:textId="2E94BCC9" w:rsidR="00C44CE2" w:rsidRDefault="00C44CE2" w:rsidP="004D3AC7">
      <w:pPr>
        <w:ind w:firstLine="540"/>
        <w:jc w:val="both"/>
        <w:rPr>
          <w:b/>
          <w:bCs/>
        </w:rPr>
      </w:pPr>
      <w:r w:rsidRPr="00EE4678">
        <w:rPr>
          <w:b/>
          <w:bCs/>
          <w:u w:val="single"/>
        </w:rPr>
        <w:t>NOTE:</w:t>
      </w:r>
      <w:r>
        <w:rPr>
          <w:b/>
          <w:bCs/>
        </w:rPr>
        <w:t xml:space="preserve"> We can run multiple jobs in one job by providing the multiple goals under Build tab.</w:t>
      </w:r>
    </w:p>
    <w:p w14:paraId="6D3FD771" w14:textId="20667DB2" w:rsidR="00041C05" w:rsidRDefault="00EE4678" w:rsidP="00041C05">
      <w:pPr>
        <w:ind w:firstLine="540"/>
        <w:jc w:val="both"/>
        <w:rPr>
          <w:b/>
          <w:bCs/>
        </w:rPr>
      </w:pPr>
      <w:r>
        <w:rPr>
          <w:b/>
          <w:bCs/>
        </w:rPr>
        <w:t>Also,</w:t>
      </w:r>
      <w:r w:rsidR="00C44CE2">
        <w:rPr>
          <w:b/>
          <w:bCs/>
        </w:rPr>
        <w:t xml:space="preserve"> in real time we </w:t>
      </w:r>
      <w:r w:rsidR="00797353">
        <w:rPr>
          <w:b/>
          <w:bCs/>
        </w:rPr>
        <w:t>run</w:t>
      </w:r>
      <w:r w:rsidR="00C44CE2">
        <w:rPr>
          <w:b/>
          <w:bCs/>
        </w:rPr>
        <w:t xml:space="preserve"> the job in different server.</w:t>
      </w:r>
    </w:p>
    <w:p w14:paraId="1CDE3404" w14:textId="27399CE1" w:rsidR="00041C05" w:rsidRDefault="00041C05" w:rsidP="00041C05">
      <w:pPr>
        <w:pStyle w:val="ListParagraph"/>
        <w:numPr>
          <w:ilvl w:val="0"/>
          <w:numId w:val="1"/>
        </w:numPr>
        <w:jc w:val="both"/>
        <w:rPr>
          <w:b/>
          <w:bCs/>
          <w:u w:val="single"/>
        </w:rPr>
      </w:pPr>
      <w:r w:rsidRPr="00F846D2">
        <w:rPr>
          <w:b/>
          <w:bCs/>
          <w:u w:val="single"/>
        </w:rPr>
        <w:t xml:space="preserve">Configure the </w:t>
      </w:r>
      <w:proofErr w:type="spellStart"/>
      <w:r>
        <w:rPr>
          <w:b/>
          <w:bCs/>
          <w:u w:val="single"/>
        </w:rPr>
        <w:t>MetricCheck</w:t>
      </w:r>
      <w:proofErr w:type="spellEnd"/>
      <w:r w:rsidRPr="00F846D2">
        <w:rPr>
          <w:b/>
          <w:bCs/>
          <w:u w:val="single"/>
        </w:rPr>
        <w:t xml:space="preserve"> Job</w:t>
      </w:r>
    </w:p>
    <w:p w14:paraId="137E2D2F" w14:textId="7767DF8B" w:rsidR="00041C05" w:rsidRDefault="00041C05" w:rsidP="00041C05">
      <w:pPr>
        <w:pStyle w:val="ListParagraph"/>
        <w:numPr>
          <w:ilvl w:val="0"/>
          <w:numId w:val="3"/>
        </w:numPr>
        <w:ind w:left="630" w:hanging="180"/>
        <w:jc w:val="both"/>
      </w:pPr>
      <w:r>
        <w:t xml:space="preserve"> This job will </w:t>
      </w:r>
      <w:r w:rsidR="00526347">
        <w:t xml:space="preserve">provide the coverage analysis by using </w:t>
      </w:r>
      <w:proofErr w:type="spellStart"/>
      <w:r w:rsidR="00526347" w:rsidRPr="00526347">
        <w:rPr>
          <w:b/>
          <w:bCs/>
        </w:rPr>
        <w:t>Cobertura</w:t>
      </w:r>
      <w:proofErr w:type="spellEnd"/>
      <w:r w:rsidR="00526347" w:rsidRPr="00526347">
        <w:rPr>
          <w:b/>
          <w:bCs/>
        </w:rPr>
        <w:t xml:space="preserve"> plugin</w:t>
      </w:r>
      <w:r>
        <w:t>.</w:t>
      </w:r>
    </w:p>
    <w:p w14:paraId="6A983299" w14:textId="6E1DF15E" w:rsidR="00041C05" w:rsidRDefault="00526347" w:rsidP="00A718E3">
      <w:pPr>
        <w:pStyle w:val="ListParagraph"/>
        <w:numPr>
          <w:ilvl w:val="0"/>
          <w:numId w:val="3"/>
        </w:numPr>
        <w:ind w:left="630" w:hanging="180"/>
        <w:jc w:val="both"/>
      </w:pPr>
      <w:proofErr w:type="spellStart"/>
      <w:r w:rsidRPr="00526347">
        <w:t>Cobertura</w:t>
      </w:r>
      <w:proofErr w:type="spellEnd"/>
      <w:r w:rsidRPr="00526347">
        <w:t xml:space="preserve"> is a free Java tool that calculates the percentage of code accessed by tests. It can be used to identify which parts of your Java program are lacking test coverage. It is based on </w:t>
      </w:r>
      <w:proofErr w:type="spellStart"/>
      <w:r w:rsidRPr="00526347">
        <w:t>jcoverage</w:t>
      </w:r>
      <w:proofErr w:type="spellEnd"/>
      <w:r w:rsidR="00A718E3">
        <w:t>.</w:t>
      </w:r>
    </w:p>
    <w:p w14:paraId="67060C97" w14:textId="77777777" w:rsidR="00A718E3" w:rsidRPr="00434F09" w:rsidRDefault="00A718E3" w:rsidP="00A718E3">
      <w:pPr>
        <w:pStyle w:val="ListParagraph"/>
        <w:ind w:left="630"/>
        <w:jc w:val="both"/>
      </w:pPr>
    </w:p>
    <w:p w14:paraId="6BD9FF35" w14:textId="77777777" w:rsidR="00041C05" w:rsidRPr="00D50271" w:rsidRDefault="00041C05" w:rsidP="00041C05">
      <w:pPr>
        <w:pStyle w:val="ListParagraph"/>
        <w:numPr>
          <w:ilvl w:val="0"/>
          <w:numId w:val="30"/>
        </w:numPr>
        <w:jc w:val="both"/>
        <w:rPr>
          <w:u w:val="single"/>
        </w:rPr>
      </w:pPr>
      <w:r w:rsidRPr="00F846D2">
        <w:rPr>
          <w:u w:val="single"/>
        </w:rPr>
        <w:t>Step 1</w:t>
      </w:r>
      <w:r>
        <w:rPr>
          <w:u w:val="single"/>
        </w:rPr>
        <w:t xml:space="preserve"> (Create job)</w:t>
      </w:r>
    </w:p>
    <w:p w14:paraId="2520761D" w14:textId="6C3670DA" w:rsidR="00041C05" w:rsidRDefault="00041C05" w:rsidP="00041C05">
      <w:pPr>
        <w:pStyle w:val="ListParagraph"/>
        <w:numPr>
          <w:ilvl w:val="0"/>
          <w:numId w:val="3"/>
        </w:numPr>
        <w:ind w:left="630" w:hanging="180"/>
        <w:jc w:val="both"/>
      </w:pPr>
      <w:r w:rsidRPr="00F846D2">
        <w:t xml:space="preserve">Create a job named as </w:t>
      </w:r>
      <w:proofErr w:type="spellStart"/>
      <w:r>
        <w:t>Metric_Check</w:t>
      </w:r>
      <w:proofErr w:type="spellEnd"/>
      <w:r>
        <w:t>.</w:t>
      </w:r>
    </w:p>
    <w:p w14:paraId="695FF2B3" w14:textId="77777777" w:rsidR="00041C05" w:rsidRDefault="00041C05" w:rsidP="00041C05">
      <w:pPr>
        <w:pStyle w:val="ListParagraph"/>
        <w:ind w:left="630"/>
        <w:jc w:val="both"/>
      </w:pPr>
    </w:p>
    <w:p w14:paraId="20EEB7C3" w14:textId="77777777" w:rsidR="00041C05" w:rsidRDefault="00041C05" w:rsidP="00041C05">
      <w:pPr>
        <w:pStyle w:val="ListParagraph"/>
        <w:numPr>
          <w:ilvl w:val="0"/>
          <w:numId w:val="30"/>
        </w:numPr>
        <w:jc w:val="both"/>
        <w:rPr>
          <w:u w:val="single"/>
        </w:rPr>
      </w:pPr>
      <w:r w:rsidRPr="00F846D2">
        <w:rPr>
          <w:u w:val="single"/>
        </w:rPr>
        <w:t>Step 2 (Configure SCM)</w:t>
      </w:r>
    </w:p>
    <w:p w14:paraId="010C7B8D" w14:textId="77777777" w:rsidR="00041C05" w:rsidRDefault="00041C05" w:rsidP="00041C05">
      <w:pPr>
        <w:pStyle w:val="ListParagraph"/>
        <w:numPr>
          <w:ilvl w:val="0"/>
          <w:numId w:val="3"/>
        </w:numPr>
        <w:ind w:left="630" w:hanging="180"/>
        <w:jc w:val="both"/>
      </w:pPr>
      <w:r w:rsidRPr="00F846D2">
        <w:t xml:space="preserve">Configure the git repository </w:t>
      </w:r>
      <w:proofErr w:type="spellStart"/>
      <w:r w:rsidRPr="00F846D2">
        <w:t>url</w:t>
      </w:r>
      <w:proofErr w:type="spellEnd"/>
      <w:r w:rsidRPr="00F846D2">
        <w:t xml:space="preserve"> </w:t>
      </w:r>
      <w:r>
        <w:t xml:space="preserve">as </w:t>
      </w:r>
      <w:r w:rsidRPr="00F846D2">
        <w:t>mentioned in previous job</w:t>
      </w:r>
      <w:r>
        <w:t>.</w:t>
      </w:r>
    </w:p>
    <w:p w14:paraId="56EC7D2E" w14:textId="77777777" w:rsidR="00041C05" w:rsidRDefault="00041C05" w:rsidP="00041C05">
      <w:pPr>
        <w:pStyle w:val="ListParagraph"/>
        <w:ind w:left="630"/>
        <w:jc w:val="both"/>
      </w:pPr>
    </w:p>
    <w:p w14:paraId="498B26F4" w14:textId="77777777" w:rsidR="00041C05" w:rsidRPr="00D50271" w:rsidRDefault="00041C05" w:rsidP="00041C05">
      <w:pPr>
        <w:pStyle w:val="ListParagraph"/>
        <w:numPr>
          <w:ilvl w:val="0"/>
          <w:numId w:val="30"/>
        </w:numPr>
        <w:jc w:val="both"/>
        <w:rPr>
          <w:u w:val="single"/>
        </w:rPr>
      </w:pPr>
      <w:r w:rsidRPr="00D50271">
        <w:rPr>
          <w:u w:val="single"/>
        </w:rPr>
        <w:t>Step 3 (Configure Build)</w:t>
      </w:r>
    </w:p>
    <w:p w14:paraId="7A622A64" w14:textId="507575B4" w:rsidR="00041C05" w:rsidRPr="00041C05" w:rsidRDefault="00041C05" w:rsidP="00041C05">
      <w:pPr>
        <w:pStyle w:val="ListParagraph"/>
        <w:numPr>
          <w:ilvl w:val="0"/>
          <w:numId w:val="3"/>
        </w:numPr>
        <w:ind w:left="630" w:hanging="180"/>
        <w:jc w:val="both"/>
      </w:pPr>
      <w:r w:rsidRPr="00041C05">
        <w:t xml:space="preserve">Configure the goal as </w:t>
      </w:r>
      <w:proofErr w:type="spellStart"/>
      <w:proofErr w:type="gramStart"/>
      <w:r w:rsidRPr="00041C05">
        <w:rPr>
          <w:b/>
          <w:bCs/>
        </w:rPr>
        <w:t>cobertura:cobertura</w:t>
      </w:r>
      <w:proofErr w:type="spellEnd"/>
      <w:proofErr w:type="gramEnd"/>
      <w:r w:rsidRPr="00041C05">
        <w:rPr>
          <w:b/>
          <w:bCs/>
        </w:rPr>
        <w:t xml:space="preserve"> -</w:t>
      </w:r>
      <w:proofErr w:type="spellStart"/>
      <w:r w:rsidRPr="00041C05">
        <w:rPr>
          <w:b/>
          <w:bCs/>
        </w:rPr>
        <w:t>Dcobertura.report.format</w:t>
      </w:r>
      <w:proofErr w:type="spellEnd"/>
      <w:r w:rsidRPr="00041C05">
        <w:rPr>
          <w:b/>
          <w:bCs/>
        </w:rPr>
        <w:t>=xml ( This goal will generate th</w:t>
      </w:r>
      <w:r>
        <w:rPr>
          <w:b/>
          <w:bCs/>
        </w:rPr>
        <w:t>e report in xml format</w:t>
      </w:r>
      <w:r w:rsidRPr="00041C05">
        <w:rPr>
          <w:b/>
          <w:bCs/>
        </w:rPr>
        <w:t>)</w:t>
      </w:r>
    </w:p>
    <w:p w14:paraId="45315B59" w14:textId="22907925" w:rsidR="00041C05" w:rsidRPr="00041C05" w:rsidRDefault="00041C05" w:rsidP="00041C05">
      <w:pPr>
        <w:pStyle w:val="ListParagraph"/>
        <w:ind w:left="630"/>
        <w:jc w:val="both"/>
      </w:pPr>
      <w:r>
        <w:rPr>
          <w:b/>
          <w:bCs/>
        </w:rPr>
        <w:t>-D means display</w:t>
      </w:r>
    </w:p>
    <w:p w14:paraId="1AE1650A" w14:textId="5E54FB41" w:rsidR="00041C05" w:rsidRDefault="00041C05" w:rsidP="00041C05">
      <w:pPr>
        <w:ind w:firstLine="720"/>
        <w:jc w:val="both"/>
      </w:pPr>
      <w:r>
        <w:rPr>
          <w:noProof/>
        </w:rPr>
        <w:lastRenderedPageBreak/>
        <w:drawing>
          <wp:inline distT="0" distB="0" distL="0" distR="0" wp14:anchorId="4D5710EB" wp14:editId="48617868">
            <wp:extent cx="4656776" cy="155729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8602" cy="1651545"/>
                    </a:xfrm>
                    <a:prstGeom prst="rect">
                      <a:avLst/>
                    </a:prstGeom>
                  </pic:spPr>
                </pic:pic>
              </a:graphicData>
            </a:graphic>
          </wp:inline>
        </w:drawing>
      </w:r>
    </w:p>
    <w:p w14:paraId="37A7E840" w14:textId="3F85B09F" w:rsidR="00051047" w:rsidRDefault="00051047" w:rsidP="00041C05">
      <w:pPr>
        <w:ind w:firstLine="720"/>
        <w:jc w:val="both"/>
      </w:pPr>
    </w:p>
    <w:p w14:paraId="06D5A7A5" w14:textId="4345E2FA" w:rsidR="00051047" w:rsidRDefault="001146CE" w:rsidP="001146CE">
      <w:pPr>
        <w:pStyle w:val="ListParagraph"/>
        <w:numPr>
          <w:ilvl w:val="0"/>
          <w:numId w:val="3"/>
        </w:numPr>
        <w:ind w:left="630" w:hanging="180"/>
        <w:jc w:val="both"/>
      </w:pPr>
      <w:r>
        <w:t>Once above configuration is done, we can start the job. We can get the log something like as below</w:t>
      </w:r>
    </w:p>
    <w:p w14:paraId="6B216B08" w14:textId="77777777" w:rsidR="001146CE" w:rsidRDefault="001146CE" w:rsidP="001146CE">
      <w:pPr>
        <w:jc w:val="both"/>
      </w:pPr>
    </w:p>
    <w:p w14:paraId="6B246566" w14:textId="7F335636" w:rsidR="001146CE" w:rsidRDefault="001146CE" w:rsidP="001146CE">
      <w:pPr>
        <w:ind w:left="810" w:hanging="630"/>
        <w:jc w:val="both"/>
      </w:pPr>
      <w:r>
        <w:rPr>
          <w:noProof/>
        </w:rPr>
        <w:drawing>
          <wp:inline distT="0" distB="0" distL="0" distR="0" wp14:anchorId="73C836FF" wp14:editId="7442E45A">
            <wp:extent cx="5715000" cy="184583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070" cy="1852967"/>
                    </a:xfrm>
                    <a:prstGeom prst="rect">
                      <a:avLst/>
                    </a:prstGeom>
                  </pic:spPr>
                </pic:pic>
              </a:graphicData>
            </a:graphic>
          </wp:inline>
        </w:drawing>
      </w:r>
    </w:p>
    <w:p w14:paraId="6F7F5D89" w14:textId="6E0F5BB1" w:rsidR="001146CE" w:rsidRDefault="001146CE" w:rsidP="001146CE">
      <w:pPr>
        <w:pStyle w:val="ListParagraph"/>
        <w:numPr>
          <w:ilvl w:val="0"/>
          <w:numId w:val="3"/>
        </w:numPr>
        <w:ind w:left="630" w:hanging="180"/>
        <w:jc w:val="both"/>
      </w:pPr>
      <w:r>
        <w:t>The generated coverage.xml report is located at /workspace/target/site/</w:t>
      </w:r>
      <w:proofErr w:type="spellStart"/>
      <w:r>
        <w:t>cobertura</w:t>
      </w:r>
      <w:proofErr w:type="spellEnd"/>
      <w:r>
        <w:t xml:space="preserve"> directory.</w:t>
      </w:r>
    </w:p>
    <w:p w14:paraId="7478487B" w14:textId="3844F0D1" w:rsidR="001146CE" w:rsidRDefault="001146CE" w:rsidP="00EF07D4">
      <w:pPr>
        <w:ind w:left="810" w:hanging="630"/>
        <w:jc w:val="both"/>
      </w:pPr>
      <w:r>
        <w:rPr>
          <w:noProof/>
        </w:rPr>
        <w:drawing>
          <wp:inline distT="0" distB="0" distL="0" distR="0" wp14:anchorId="722CF90A" wp14:editId="5E3477FA">
            <wp:extent cx="4457700" cy="1600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613" cy="1610077"/>
                    </a:xfrm>
                    <a:prstGeom prst="rect">
                      <a:avLst/>
                    </a:prstGeom>
                  </pic:spPr>
                </pic:pic>
              </a:graphicData>
            </a:graphic>
          </wp:inline>
        </w:drawing>
      </w:r>
    </w:p>
    <w:p w14:paraId="6B1B7040" w14:textId="742E8FEA" w:rsidR="001146CE" w:rsidRPr="001146CE" w:rsidRDefault="001146CE" w:rsidP="001146CE">
      <w:pPr>
        <w:pStyle w:val="ListParagraph"/>
        <w:numPr>
          <w:ilvl w:val="0"/>
          <w:numId w:val="3"/>
        </w:numPr>
        <w:ind w:left="630" w:hanging="180"/>
        <w:jc w:val="both"/>
      </w:pPr>
      <w:r>
        <w:t xml:space="preserve">Now to see the UI view, we can install plugin named as </w:t>
      </w:r>
      <w:proofErr w:type="spellStart"/>
      <w:r w:rsidRPr="001146CE">
        <w:rPr>
          <w:b/>
          <w:bCs/>
        </w:rPr>
        <w:t>cobertura</w:t>
      </w:r>
      <w:proofErr w:type="spellEnd"/>
      <w:r w:rsidRPr="001146CE">
        <w:rPr>
          <w:b/>
          <w:bCs/>
        </w:rPr>
        <w:t>.</w:t>
      </w:r>
    </w:p>
    <w:p w14:paraId="3953F453" w14:textId="37028AF9" w:rsidR="001146CE" w:rsidRDefault="001146CE" w:rsidP="001146CE">
      <w:pPr>
        <w:pStyle w:val="ListParagraph"/>
        <w:numPr>
          <w:ilvl w:val="0"/>
          <w:numId w:val="3"/>
        </w:numPr>
        <w:ind w:left="630" w:hanging="180"/>
        <w:jc w:val="both"/>
      </w:pPr>
      <w:r w:rsidRPr="001146CE">
        <w:t xml:space="preserve">Once plugin is </w:t>
      </w:r>
      <w:r w:rsidR="00EF07D4" w:rsidRPr="001146CE">
        <w:t>installed,</w:t>
      </w:r>
      <w:r w:rsidRPr="001146CE">
        <w:t xml:space="preserve"> we can configure </w:t>
      </w:r>
      <w:r>
        <w:rPr>
          <w:b/>
          <w:bCs/>
        </w:rPr>
        <w:t>P</w:t>
      </w:r>
      <w:r w:rsidRPr="001146CE">
        <w:rPr>
          <w:b/>
          <w:bCs/>
        </w:rPr>
        <w:t>ost build action</w:t>
      </w:r>
      <w:r>
        <w:t>.</w:t>
      </w:r>
    </w:p>
    <w:p w14:paraId="79661CE4" w14:textId="5D6F4F03" w:rsidR="00B901D0" w:rsidRDefault="00B901D0" w:rsidP="00B901D0">
      <w:pPr>
        <w:pStyle w:val="ListParagraph"/>
        <w:ind w:left="630"/>
        <w:jc w:val="both"/>
      </w:pPr>
    </w:p>
    <w:p w14:paraId="650A87DA" w14:textId="77777777" w:rsidR="00B901D0" w:rsidRDefault="00B901D0" w:rsidP="00B901D0">
      <w:pPr>
        <w:pStyle w:val="ListParagraph"/>
        <w:numPr>
          <w:ilvl w:val="0"/>
          <w:numId w:val="30"/>
        </w:numPr>
        <w:jc w:val="both"/>
        <w:rPr>
          <w:u w:val="single"/>
        </w:rPr>
      </w:pPr>
      <w:r w:rsidRPr="00B7246C">
        <w:rPr>
          <w:u w:val="single"/>
        </w:rPr>
        <w:t>Step 4 (Post Build Action</w:t>
      </w:r>
      <w:r>
        <w:rPr>
          <w:u w:val="single"/>
        </w:rPr>
        <w:t xml:space="preserve"> Configuration</w:t>
      </w:r>
      <w:r w:rsidRPr="00B7246C">
        <w:rPr>
          <w:u w:val="single"/>
        </w:rPr>
        <w:t>)</w:t>
      </w:r>
    </w:p>
    <w:p w14:paraId="600AA90F" w14:textId="2B64B8C8" w:rsidR="00B901D0" w:rsidRDefault="00B901D0" w:rsidP="00B901D0">
      <w:pPr>
        <w:pStyle w:val="ListParagraph"/>
        <w:numPr>
          <w:ilvl w:val="0"/>
          <w:numId w:val="3"/>
        </w:numPr>
        <w:ind w:left="630" w:hanging="180"/>
        <w:jc w:val="both"/>
      </w:pPr>
      <w:r w:rsidRPr="00040214">
        <w:t>Add the post build action as “</w:t>
      </w:r>
      <w:r w:rsidRPr="00040214">
        <w:rPr>
          <w:b/>
          <w:bCs/>
        </w:rPr>
        <w:t xml:space="preserve">Publish </w:t>
      </w:r>
      <w:proofErr w:type="spellStart"/>
      <w:r w:rsidR="007237A1">
        <w:rPr>
          <w:b/>
          <w:bCs/>
        </w:rPr>
        <w:t>Cobertura</w:t>
      </w:r>
      <w:proofErr w:type="spellEnd"/>
      <w:r w:rsidR="007237A1">
        <w:rPr>
          <w:b/>
          <w:bCs/>
        </w:rPr>
        <w:t xml:space="preserve"> Coverage </w:t>
      </w:r>
      <w:r w:rsidRPr="00040214">
        <w:rPr>
          <w:b/>
          <w:bCs/>
        </w:rPr>
        <w:t>report</w:t>
      </w:r>
      <w:r w:rsidRPr="00040214">
        <w:t xml:space="preserve">” Provide the </w:t>
      </w:r>
      <w:r w:rsidR="007237A1" w:rsidRPr="007237A1">
        <w:rPr>
          <w:b/>
          <w:bCs/>
        </w:rPr>
        <w:t>coverage.xml</w:t>
      </w:r>
      <w:r w:rsidR="007237A1">
        <w:t xml:space="preserve"> </w:t>
      </w:r>
      <w:r w:rsidRPr="00040214">
        <w:t>file location and build the job.</w:t>
      </w:r>
    </w:p>
    <w:p w14:paraId="415274F8" w14:textId="444E288D" w:rsidR="00EF07D4" w:rsidRDefault="00EF07D4" w:rsidP="00EF07D4">
      <w:pPr>
        <w:ind w:left="450"/>
        <w:jc w:val="both"/>
      </w:pPr>
      <w:r>
        <w:rPr>
          <w:noProof/>
        </w:rPr>
        <w:lastRenderedPageBreak/>
        <w:drawing>
          <wp:inline distT="0" distB="0" distL="0" distR="0" wp14:anchorId="0F155D1C" wp14:editId="7F152DE6">
            <wp:extent cx="4502668" cy="17059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2087" cy="1819414"/>
                    </a:xfrm>
                    <a:prstGeom prst="rect">
                      <a:avLst/>
                    </a:prstGeom>
                  </pic:spPr>
                </pic:pic>
              </a:graphicData>
            </a:graphic>
          </wp:inline>
        </w:drawing>
      </w:r>
    </w:p>
    <w:p w14:paraId="12370D6B" w14:textId="499DB976" w:rsidR="00B901D0" w:rsidRDefault="00EF07D4" w:rsidP="00EF07D4">
      <w:pPr>
        <w:pStyle w:val="ListParagraph"/>
        <w:numPr>
          <w:ilvl w:val="0"/>
          <w:numId w:val="3"/>
        </w:numPr>
        <w:ind w:left="630" w:hanging="180"/>
        <w:jc w:val="both"/>
      </w:pPr>
      <w:r>
        <w:t xml:space="preserve">Once </w:t>
      </w:r>
      <w:r w:rsidR="00587B89">
        <w:t>job build</w:t>
      </w:r>
      <w:r>
        <w:t xml:space="preserve"> is done, we can see the report like below.</w:t>
      </w:r>
    </w:p>
    <w:p w14:paraId="454F22B0" w14:textId="07F29CB2" w:rsidR="00EF07D4" w:rsidRDefault="00EF07D4" w:rsidP="00B901D0">
      <w:pPr>
        <w:pStyle w:val="ListParagraph"/>
        <w:ind w:left="630"/>
        <w:jc w:val="both"/>
      </w:pPr>
    </w:p>
    <w:p w14:paraId="5F3CCB53" w14:textId="268B4FDF" w:rsidR="001146CE" w:rsidRDefault="00EF07D4" w:rsidP="00EF07D4">
      <w:pPr>
        <w:pStyle w:val="ListParagraph"/>
        <w:ind w:left="630"/>
        <w:jc w:val="both"/>
      </w:pPr>
      <w:r>
        <w:rPr>
          <w:noProof/>
        </w:rPr>
        <w:drawing>
          <wp:inline distT="0" distB="0" distL="0" distR="0" wp14:anchorId="07565537" wp14:editId="02961590">
            <wp:extent cx="5589611" cy="233113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806" cy="2348318"/>
                    </a:xfrm>
                    <a:prstGeom prst="rect">
                      <a:avLst/>
                    </a:prstGeom>
                  </pic:spPr>
                </pic:pic>
              </a:graphicData>
            </a:graphic>
          </wp:inline>
        </w:drawing>
      </w:r>
    </w:p>
    <w:p w14:paraId="564396ED" w14:textId="18C59659" w:rsidR="00587B89" w:rsidRDefault="00EF07D4" w:rsidP="00587B89">
      <w:pPr>
        <w:ind w:firstLine="720"/>
        <w:jc w:val="both"/>
      </w:pPr>
      <w:r>
        <w:rPr>
          <w:noProof/>
        </w:rPr>
        <w:drawing>
          <wp:inline distT="0" distB="0" distL="0" distR="0" wp14:anchorId="660BB80D" wp14:editId="0438B7A3">
            <wp:extent cx="5515352" cy="2927019"/>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1590" cy="2962172"/>
                    </a:xfrm>
                    <a:prstGeom prst="rect">
                      <a:avLst/>
                    </a:prstGeom>
                  </pic:spPr>
                </pic:pic>
              </a:graphicData>
            </a:graphic>
          </wp:inline>
        </w:drawing>
      </w:r>
    </w:p>
    <w:p w14:paraId="6F259FDB" w14:textId="77777777" w:rsidR="00587B89" w:rsidRDefault="00587B89" w:rsidP="00587B89">
      <w:pPr>
        <w:ind w:firstLine="720"/>
        <w:jc w:val="both"/>
      </w:pPr>
    </w:p>
    <w:p w14:paraId="23C15AD6" w14:textId="41CF4335" w:rsidR="00587B89" w:rsidRDefault="00587B89" w:rsidP="00587B89">
      <w:pPr>
        <w:pStyle w:val="ListParagraph"/>
        <w:numPr>
          <w:ilvl w:val="0"/>
          <w:numId w:val="1"/>
        </w:numPr>
        <w:jc w:val="both"/>
        <w:rPr>
          <w:b/>
          <w:bCs/>
          <w:u w:val="single"/>
        </w:rPr>
      </w:pPr>
      <w:r w:rsidRPr="00F846D2">
        <w:rPr>
          <w:b/>
          <w:bCs/>
          <w:u w:val="single"/>
        </w:rPr>
        <w:t xml:space="preserve">Configure the </w:t>
      </w:r>
      <w:r>
        <w:rPr>
          <w:b/>
          <w:bCs/>
          <w:u w:val="single"/>
        </w:rPr>
        <w:t>Package</w:t>
      </w:r>
      <w:r w:rsidRPr="00F846D2">
        <w:rPr>
          <w:b/>
          <w:bCs/>
          <w:u w:val="single"/>
        </w:rPr>
        <w:t xml:space="preserve"> Job</w:t>
      </w:r>
    </w:p>
    <w:p w14:paraId="4752119C" w14:textId="2E0F6E8C" w:rsidR="00587B89" w:rsidRPr="002D6EB8" w:rsidRDefault="002D6EB8" w:rsidP="002D6EB8">
      <w:pPr>
        <w:pStyle w:val="ListParagraph"/>
        <w:numPr>
          <w:ilvl w:val="0"/>
          <w:numId w:val="3"/>
        </w:numPr>
        <w:ind w:left="630" w:hanging="180"/>
        <w:jc w:val="both"/>
      </w:pPr>
      <w:r w:rsidRPr="002D6EB8">
        <w:lastRenderedPageBreak/>
        <w:t>This job will package the project into a war file ready for deployment.</w:t>
      </w:r>
    </w:p>
    <w:p w14:paraId="787F283A" w14:textId="77777777" w:rsidR="002D6EB8" w:rsidRPr="00D50271" w:rsidRDefault="002D6EB8" w:rsidP="002D6EB8">
      <w:pPr>
        <w:pStyle w:val="ListParagraph"/>
        <w:numPr>
          <w:ilvl w:val="0"/>
          <w:numId w:val="30"/>
        </w:numPr>
        <w:jc w:val="both"/>
        <w:rPr>
          <w:u w:val="single"/>
        </w:rPr>
      </w:pPr>
      <w:r w:rsidRPr="00F846D2">
        <w:rPr>
          <w:u w:val="single"/>
        </w:rPr>
        <w:t>Step 1</w:t>
      </w:r>
      <w:r>
        <w:rPr>
          <w:u w:val="single"/>
        </w:rPr>
        <w:t xml:space="preserve"> (Create job)</w:t>
      </w:r>
    </w:p>
    <w:p w14:paraId="41372737" w14:textId="6D5D0EB2" w:rsidR="002D6EB8" w:rsidRDefault="002D6EB8" w:rsidP="002D6EB8">
      <w:pPr>
        <w:pStyle w:val="ListParagraph"/>
        <w:numPr>
          <w:ilvl w:val="0"/>
          <w:numId w:val="3"/>
        </w:numPr>
        <w:ind w:left="630" w:hanging="180"/>
        <w:jc w:val="both"/>
      </w:pPr>
      <w:r w:rsidRPr="00F846D2">
        <w:t xml:space="preserve">Create a job named as </w:t>
      </w:r>
      <w:r>
        <w:t>Package.</w:t>
      </w:r>
    </w:p>
    <w:p w14:paraId="7BE8436A" w14:textId="77777777" w:rsidR="002D6EB8" w:rsidRDefault="002D6EB8" w:rsidP="002D6EB8">
      <w:pPr>
        <w:pStyle w:val="ListParagraph"/>
        <w:ind w:left="630"/>
        <w:jc w:val="both"/>
      </w:pPr>
    </w:p>
    <w:p w14:paraId="186F42EE" w14:textId="77777777" w:rsidR="002D6EB8" w:rsidRDefault="002D6EB8" w:rsidP="002D6EB8">
      <w:pPr>
        <w:pStyle w:val="ListParagraph"/>
        <w:numPr>
          <w:ilvl w:val="0"/>
          <w:numId w:val="30"/>
        </w:numPr>
        <w:jc w:val="both"/>
        <w:rPr>
          <w:u w:val="single"/>
        </w:rPr>
      </w:pPr>
      <w:r w:rsidRPr="00F846D2">
        <w:rPr>
          <w:u w:val="single"/>
        </w:rPr>
        <w:t>Step 2 (Configure SCM)</w:t>
      </w:r>
    </w:p>
    <w:p w14:paraId="7F675D07" w14:textId="77777777" w:rsidR="002D6EB8" w:rsidRDefault="002D6EB8" w:rsidP="002D6EB8">
      <w:pPr>
        <w:pStyle w:val="ListParagraph"/>
        <w:numPr>
          <w:ilvl w:val="0"/>
          <w:numId w:val="3"/>
        </w:numPr>
        <w:ind w:left="630" w:hanging="180"/>
        <w:jc w:val="both"/>
      </w:pPr>
      <w:r w:rsidRPr="00F846D2">
        <w:t xml:space="preserve">Configure the git repository </w:t>
      </w:r>
      <w:proofErr w:type="spellStart"/>
      <w:r w:rsidRPr="00F846D2">
        <w:t>url</w:t>
      </w:r>
      <w:proofErr w:type="spellEnd"/>
      <w:r w:rsidRPr="00F846D2">
        <w:t xml:space="preserve"> </w:t>
      </w:r>
      <w:r>
        <w:t xml:space="preserve">as </w:t>
      </w:r>
      <w:r w:rsidRPr="00F846D2">
        <w:t>mentioned in previous job</w:t>
      </w:r>
      <w:r>
        <w:t>.</w:t>
      </w:r>
    </w:p>
    <w:p w14:paraId="3B68DB11" w14:textId="77777777" w:rsidR="002D6EB8" w:rsidRDefault="002D6EB8" w:rsidP="002D6EB8">
      <w:pPr>
        <w:pStyle w:val="ListParagraph"/>
        <w:ind w:left="630"/>
        <w:jc w:val="both"/>
      </w:pPr>
    </w:p>
    <w:p w14:paraId="40A8E907" w14:textId="77777777" w:rsidR="002D6EB8" w:rsidRPr="00D50271" w:rsidRDefault="002D6EB8" w:rsidP="002D6EB8">
      <w:pPr>
        <w:pStyle w:val="ListParagraph"/>
        <w:numPr>
          <w:ilvl w:val="0"/>
          <w:numId w:val="30"/>
        </w:numPr>
        <w:jc w:val="both"/>
        <w:rPr>
          <w:u w:val="single"/>
        </w:rPr>
      </w:pPr>
      <w:r w:rsidRPr="00D50271">
        <w:rPr>
          <w:u w:val="single"/>
        </w:rPr>
        <w:t>Step 3 (Configure Build)</w:t>
      </w:r>
    </w:p>
    <w:p w14:paraId="375635B8" w14:textId="738D8CB6" w:rsidR="00587B89" w:rsidRPr="00443CE1" w:rsidRDefault="002D6EB8" w:rsidP="00443CE1">
      <w:pPr>
        <w:pStyle w:val="ListParagraph"/>
        <w:numPr>
          <w:ilvl w:val="0"/>
          <w:numId w:val="3"/>
        </w:numPr>
        <w:ind w:left="630" w:hanging="180"/>
        <w:jc w:val="both"/>
      </w:pPr>
      <w:r w:rsidRPr="00041C05">
        <w:t xml:space="preserve">Configure the goal as </w:t>
      </w:r>
      <w:r w:rsidR="00443CE1">
        <w:rPr>
          <w:b/>
          <w:bCs/>
        </w:rPr>
        <w:t xml:space="preserve">package </w:t>
      </w:r>
      <w:r w:rsidR="00443CE1" w:rsidRPr="00041C05">
        <w:rPr>
          <w:b/>
          <w:bCs/>
        </w:rPr>
        <w:t>(This</w:t>
      </w:r>
      <w:r w:rsidRPr="00041C05">
        <w:rPr>
          <w:b/>
          <w:bCs/>
        </w:rPr>
        <w:t xml:space="preserve"> goal will generate th</w:t>
      </w:r>
      <w:r>
        <w:rPr>
          <w:b/>
          <w:bCs/>
        </w:rPr>
        <w:t xml:space="preserve">e </w:t>
      </w:r>
      <w:r w:rsidR="00443CE1">
        <w:rPr>
          <w:b/>
          <w:bCs/>
        </w:rPr>
        <w:t>war packaging file</w:t>
      </w:r>
      <w:r w:rsidRPr="00041C05">
        <w:rPr>
          <w:b/>
          <w:bCs/>
        </w:rPr>
        <w:t>)</w:t>
      </w:r>
    </w:p>
    <w:p w14:paraId="040A2F0C" w14:textId="37815A06" w:rsidR="00443CE1" w:rsidRPr="00443CE1" w:rsidRDefault="00443CE1" w:rsidP="00FB6AAE">
      <w:pPr>
        <w:ind w:firstLine="540"/>
        <w:jc w:val="both"/>
      </w:pPr>
      <w:r>
        <w:rPr>
          <w:noProof/>
        </w:rPr>
        <w:drawing>
          <wp:inline distT="0" distB="0" distL="0" distR="0" wp14:anchorId="4C5AB7D3" wp14:editId="27303B42">
            <wp:extent cx="5538833" cy="1883391"/>
            <wp:effectExtent l="0" t="0" r="508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5499" cy="1899259"/>
                    </a:xfrm>
                    <a:prstGeom prst="rect">
                      <a:avLst/>
                    </a:prstGeom>
                  </pic:spPr>
                </pic:pic>
              </a:graphicData>
            </a:graphic>
          </wp:inline>
        </w:drawing>
      </w:r>
    </w:p>
    <w:p w14:paraId="24B013F2" w14:textId="2D808BD6" w:rsidR="00443CE1" w:rsidRPr="00443CE1" w:rsidRDefault="00443CE1" w:rsidP="00443CE1">
      <w:pPr>
        <w:pStyle w:val="ListParagraph"/>
        <w:numPr>
          <w:ilvl w:val="0"/>
          <w:numId w:val="3"/>
        </w:numPr>
        <w:ind w:left="630" w:hanging="180"/>
        <w:jc w:val="both"/>
      </w:pPr>
      <w:r w:rsidRPr="00443CE1">
        <w:t xml:space="preserve">Once configuration is </w:t>
      </w:r>
      <w:r w:rsidR="00FB6AAE" w:rsidRPr="00443CE1">
        <w:t>done,</w:t>
      </w:r>
      <w:r w:rsidRPr="00443CE1">
        <w:t xml:space="preserve"> we can build the job and it will show log something like below.</w:t>
      </w:r>
    </w:p>
    <w:p w14:paraId="01FF7B4F" w14:textId="78676461" w:rsidR="00443CE1" w:rsidRDefault="00443CE1" w:rsidP="00443CE1">
      <w:pPr>
        <w:pStyle w:val="ListParagraph"/>
        <w:ind w:left="630"/>
        <w:jc w:val="both"/>
      </w:pPr>
      <w:r>
        <w:rPr>
          <w:noProof/>
        </w:rPr>
        <w:drawing>
          <wp:inline distT="0" distB="0" distL="0" distR="0" wp14:anchorId="7437D018" wp14:editId="148C995A">
            <wp:extent cx="6353886" cy="219556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97439" cy="2210617"/>
                    </a:xfrm>
                    <a:prstGeom prst="rect">
                      <a:avLst/>
                    </a:prstGeom>
                  </pic:spPr>
                </pic:pic>
              </a:graphicData>
            </a:graphic>
          </wp:inline>
        </w:drawing>
      </w:r>
    </w:p>
    <w:p w14:paraId="3182D307" w14:textId="02E67BB4" w:rsidR="00FB6AAE" w:rsidRDefault="00FB6AAE" w:rsidP="00443CE1">
      <w:pPr>
        <w:pStyle w:val="ListParagraph"/>
        <w:ind w:left="630"/>
        <w:jc w:val="both"/>
      </w:pPr>
    </w:p>
    <w:p w14:paraId="19E0E043" w14:textId="50BAD7DE" w:rsidR="00FB6AAE" w:rsidRDefault="00FB6AAE" w:rsidP="00FB6AAE">
      <w:pPr>
        <w:pStyle w:val="ListParagraph"/>
        <w:numPr>
          <w:ilvl w:val="0"/>
          <w:numId w:val="3"/>
        </w:numPr>
        <w:ind w:left="630" w:hanging="180"/>
        <w:jc w:val="both"/>
      </w:pPr>
      <w:r w:rsidRPr="00FB6AAE">
        <w:rPr>
          <w:b/>
          <w:bCs/>
        </w:rPr>
        <w:t>War</w:t>
      </w:r>
      <w:r>
        <w:t xml:space="preserve"> file will be placed under </w:t>
      </w:r>
      <w:r w:rsidRPr="00FB6AAE">
        <w:rPr>
          <w:b/>
          <w:bCs/>
        </w:rPr>
        <w:t>/workspace/Package/target/</w:t>
      </w:r>
      <w:r>
        <w:t xml:space="preserve"> directory</w:t>
      </w:r>
    </w:p>
    <w:p w14:paraId="4F590174" w14:textId="66F67B8F" w:rsidR="00E43276" w:rsidRDefault="00FB6AAE" w:rsidP="00E43276">
      <w:pPr>
        <w:ind w:firstLine="630"/>
        <w:jc w:val="both"/>
      </w:pPr>
      <w:r>
        <w:rPr>
          <w:noProof/>
        </w:rPr>
        <w:lastRenderedPageBreak/>
        <w:drawing>
          <wp:inline distT="0" distB="0" distL="0" distR="0" wp14:anchorId="4AE0417F" wp14:editId="56D2A692">
            <wp:extent cx="4405830" cy="2067636"/>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8471" cy="2097033"/>
                    </a:xfrm>
                    <a:prstGeom prst="rect">
                      <a:avLst/>
                    </a:prstGeom>
                  </pic:spPr>
                </pic:pic>
              </a:graphicData>
            </a:graphic>
          </wp:inline>
        </w:drawing>
      </w:r>
    </w:p>
    <w:p w14:paraId="136F13BB" w14:textId="4F867DE9" w:rsidR="00C25F20" w:rsidRDefault="00C25F20" w:rsidP="00C25F20">
      <w:pPr>
        <w:pStyle w:val="ListParagraph"/>
        <w:numPr>
          <w:ilvl w:val="0"/>
          <w:numId w:val="1"/>
        </w:numPr>
        <w:jc w:val="both"/>
        <w:rPr>
          <w:b/>
          <w:bCs/>
          <w:u w:val="single"/>
        </w:rPr>
      </w:pPr>
      <w:r w:rsidRPr="00C25F20">
        <w:rPr>
          <w:b/>
          <w:bCs/>
          <w:u w:val="single"/>
        </w:rPr>
        <w:t>Integrating all jobs</w:t>
      </w:r>
    </w:p>
    <w:p w14:paraId="759922B1" w14:textId="33429A00" w:rsidR="00C25F20" w:rsidRPr="00C25F20" w:rsidRDefault="00C25F20" w:rsidP="00C25F20">
      <w:pPr>
        <w:pStyle w:val="ListParagraph"/>
        <w:numPr>
          <w:ilvl w:val="0"/>
          <w:numId w:val="3"/>
        </w:numPr>
        <w:ind w:left="630" w:hanging="180"/>
        <w:jc w:val="both"/>
      </w:pPr>
      <w:r w:rsidRPr="00C25F20">
        <w:t xml:space="preserve">We need to integrate all jobs together to create the </w:t>
      </w:r>
      <w:r w:rsidRPr="00C25F20">
        <w:rPr>
          <w:b/>
          <w:bCs/>
        </w:rPr>
        <w:t>CI/CD</w:t>
      </w:r>
      <w:r w:rsidRPr="00C25F20">
        <w:t xml:space="preserve"> pipeline.</w:t>
      </w:r>
    </w:p>
    <w:p w14:paraId="1D1ABA9C" w14:textId="7A0E710A" w:rsidR="00C25F20" w:rsidRPr="00C25F20" w:rsidRDefault="00C25F20" w:rsidP="00C25F20">
      <w:pPr>
        <w:pStyle w:val="ListParagraph"/>
        <w:numPr>
          <w:ilvl w:val="0"/>
          <w:numId w:val="3"/>
        </w:numPr>
        <w:ind w:left="630" w:hanging="180"/>
        <w:jc w:val="both"/>
        <w:rPr>
          <w:b/>
          <w:bCs/>
          <w:u w:val="single"/>
        </w:rPr>
      </w:pPr>
      <w:r w:rsidRPr="00C25F20">
        <w:t xml:space="preserve">For that we need to configure </w:t>
      </w:r>
      <w:r w:rsidRPr="00C25F20">
        <w:rPr>
          <w:b/>
          <w:bCs/>
        </w:rPr>
        <w:t>Build Trigger</w:t>
      </w:r>
      <w:r w:rsidRPr="00C25F20">
        <w:t xml:space="preserve"> and </w:t>
      </w:r>
      <w:r w:rsidRPr="00C25F20">
        <w:rPr>
          <w:b/>
          <w:bCs/>
        </w:rPr>
        <w:t>Post Build Action</w:t>
      </w:r>
      <w:r>
        <w:rPr>
          <w:b/>
          <w:bCs/>
        </w:rPr>
        <w:t>.</w:t>
      </w:r>
    </w:p>
    <w:p w14:paraId="17139408" w14:textId="23E4E1FD" w:rsidR="00C25F20" w:rsidRPr="004E2FF9" w:rsidRDefault="00C25F20" w:rsidP="00C25F20">
      <w:pPr>
        <w:pStyle w:val="ListParagraph"/>
        <w:numPr>
          <w:ilvl w:val="0"/>
          <w:numId w:val="3"/>
        </w:numPr>
        <w:ind w:left="630" w:hanging="180"/>
        <w:jc w:val="both"/>
        <w:rPr>
          <w:b/>
          <w:bCs/>
          <w:u w:val="single"/>
        </w:rPr>
      </w:pPr>
      <w:r>
        <w:rPr>
          <w:b/>
          <w:bCs/>
        </w:rPr>
        <w:t>Preceding job will trigger succeeding job.</w:t>
      </w:r>
    </w:p>
    <w:p w14:paraId="4068BD7F" w14:textId="6543E5D7" w:rsidR="004E2FF9" w:rsidRDefault="004E2FF9" w:rsidP="004E2FF9">
      <w:pPr>
        <w:pStyle w:val="ListParagraph"/>
        <w:numPr>
          <w:ilvl w:val="0"/>
          <w:numId w:val="3"/>
        </w:numPr>
        <w:ind w:left="630" w:hanging="180"/>
        <w:jc w:val="both"/>
        <w:rPr>
          <w:b/>
          <w:bCs/>
        </w:rPr>
      </w:pPr>
      <w:r>
        <w:rPr>
          <w:b/>
          <w:bCs/>
        </w:rPr>
        <w:t>J1</w:t>
      </w:r>
      <w:r w:rsidRPr="004E2FF9">
        <w:rPr>
          <w:b/>
          <w:bCs/>
        </w:rPr>
        <w:sym w:font="Wingdings" w:char="F0E0"/>
      </w:r>
      <w:r>
        <w:rPr>
          <w:b/>
          <w:bCs/>
        </w:rPr>
        <w:t>J2</w:t>
      </w:r>
      <w:r w:rsidRPr="004E2FF9">
        <w:rPr>
          <w:b/>
          <w:bCs/>
        </w:rPr>
        <w:sym w:font="Wingdings" w:char="F0E0"/>
      </w:r>
      <w:r>
        <w:rPr>
          <w:b/>
          <w:bCs/>
        </w:rPr>
        <w:t>J3</w:t>
      </w:r>
      <w:r w:rsidRPr="004E2FF9">
        <w:rPr>
          <w:b/>
          <w:bCs/>
        </w:rPr>
        <w:sym w:font="Wingdings" w:char="F0E0"/>
      </w:r>
      <w:r>
        <w:rPr>
          <w:b/>
          <w:bCs/>
        </w:rPr>
        <w:t>j4</w:t>
      </w:r>
      <w:r w:rsidRPr="004E2FF9">
        <w:rPr>
          <w:b/>
          <w:bCs/>
        </w:rPr>
        <w:sym w:font="Wingdings" w:char="F0E0"/>
      </w:r>
      <w:r>
        <w:rPr>
          <w:b/>
          <w:bCs/>
        </w:rPr>
        <w:t>j5</w:t>
      </w:r>
    </w:p>
    <w:p w14:paraId="78D5573F" w14:textId="77777777" w:rsidR="004E2FF9" w:rsidRPr="004E2FF9" w:rsidRDefault="004E2FF9" w:rsidP="004E2FF9">
      <w:pPr>
        <w:pStyle w:val="ListParagraph"/>
        <w:ind w:left="630"/>
        <w:jc w:val="both"/>
        <w:rPr>
          <w:b/>
          <w:bCs/>
        </w:rPr>
      </w:pPr>
    </w:p>
    <w:tbl>
      <w:tblPr>
        <w:tblStyle w:val="TableGrid"/>
        <w:tblW w:w="0" w:type="auto"/>
        <w:tblInd w:w="630" w:type="dxa"/>
        <w:tblLook w:val="04A0" w:firstRow="1" w:lastRow="0" w:firstColumn="1" w:lastColumn="0" w:noHBand="0" w:noVBand="1"/>
      </w:tblPr>
      <w:tblGrid>
        <w:gridCol w:w="1756"/>
        <w:gridCol w:w="1498"/>
        <w:gridCol w:w="1498"/>
        <w:gridCol w:w="1498"/>
        <w:gridCol w:w="1499"/>
        <w:gridCol w:w="1691"/>
      </w:tblGrid>
      <w:tr w:rsidR="004E2FF9" w14:paraId="3E8901DF" w14:textId="77777777" w:rsidTr="004E2FF9">
        <w:tc>
          <w:tcPr>
            <w:tcW w:w="1963" w:type="dxa"/>
            <w:shd w:val="clear" w:color="auto" w:fill="C5E0B3" w:themeFill="accent6" w:themeFillTint="66"/>
          </w:tcPr>
          <w:p w14:paraId="24DAAB69" w14:textId="355A3C6D" w:rsidR="004E2FF9" w:rsidRDefault="004E2FF9" w:rsidP="00C25F20">
            <w:pPr>
              <w:pStyle w:val="ListParagraph"/>
              <w:ind w:left="0"/>
              <w:jc w:val="center"/>
              <w:rPr>
                <w:b/>
                <w:bCs/>
              </w:rPr>
            </w:pPr>
            <w:r>
              <w:rPr>
                <w:b/>
                <w:bCs/>
              </w:rPr>
              <w:t xml:space="preserve">Job No. </w:t>
            </w:r>
          </w:p>
        </w:tc>
        <w:tc>
          <w:tcPr>
            <w:tcW w:w="1963" w:type="dxa"/>
            <w:shd w:val="clear" w:color="auto" w:fill="A5A5A5" w:themeFill="accent3"/>
          </w:tcPr>
          <w:p w14:paraId="73EE9A28" w14:textId="62B534C5" w:rsidR="004E2FF9" w:rsidRDefault="004E2FF9" w:rsidP="00C25F20">
            <w:pPr>
              <w:pStyle w:val="ListParagraph"/>
              <w:ind w:left="0"/>
              <w:jc w:val="both"/>
              <w:rPr>
                <w:b/>
                <w:bCs/>
              </w:rPr>
            </w:pPr>
            <w:r>
              <w:rPr>
                <w:b/>
                <w:bCs/>
              </w:rPr>
              <w:t>Job1</w:t>
            </w:r>
          </w:p>
        </w:tc>
        <w:tc>
          <w:tcPr>
            <w:tcW w:w="1963" w:type="dxa"/>
            <w:shd w:val="clear" w:color="auto" w:fill="A5A5A5" w:themeFill="accent3"/>
          </w:tcPr>
          <w:p w14:paraId="239CE785" w14:textId="2BD6EF7D" w:rsidR="004E2FF9" w:rsidRDefault="004E2FF9" w:rsidP="00C25F20">
            <w:pPr>
              <w:pStyle w:val="ListParagraph"/>
              <w:ind w:left="0"/>
              <w:jc w:val="both"/>
              <w:rPr>
                <w:b/>
                <w:bCs/>
              </w:rPr>
            </w:pPr>
            <w:r>
              <w:rPr>
                <w:b/>
                <w:bCs/>
              </w:rPr>
              <w:t>Job2</w:t>
            </w:r>
          </w:p>
        </w:tc>
        <w:tc>
          <w:tcPr>
            <w:tcW w:w="1963" w:type="dxa"/>
            <w:shd w:val="clear" w:color="auto" w:fill="A5A5A5" w:themeFill="accent3"/>
          </w:tcPr>
          <w:p w14:paraId="556A9DE0" w14:textId="54657EA8" w:rsidR="004E2FF9" w:rsidRDefault="004E2FF9" w:rsidP="00C25F20">
            <w:pPr>
              <w:pStyle w:val="ListParagraph"/>
              <w:ind w:left="0"/>
              <w:jc w:val="both"/>
              <w:rPr>
                <w:b/>
                <w:bCs/>
              </w:rPr>
            </w:pPr>
            <w:r>
              <w:rPr>
                <w:b/>
                <w:bCs/>
              </w:rPr>
              <w:t>Job3</w:t>
            </w:r>
          </w:p>
        </w:tc>
        <w:tc>
          <w:tcPr>
            <w:tcW w:w="1964" w:type="dxa"/>
            <w:shd w:val="clear" w:color="auto" w:fill="A5A5A5" w:themeFill="accent3"/>
          </w:tcPr>
          <w:p w14:paraId="76377BEE" w14:textId="62697733" w:rsidR="004E2FF9" w:rsidRDefault="004E2FF9" w:rsidP="00C25F20">
            <w:pPr>
              <w:pStyle w:val="ListParagraph"/>
              <w:ind w:left="0"/>
              <w:jc w:val="both"/>
              <w:rPr>
                <w:b/>
                <w:bCs/>
              </w:rPr>
            </w:pPr>
            <w:r>
              <w:rPr>
                <w:b/>
                <w:bCs/>
              </w:rPr>
              <w:t>Job4</w:t>
            </w:r>
          </w:p>
        </w:tc>
        <w:tc>
          <w:tcPr>
            <w:tcW w:w="1964" w:type="dxa"/>
            <w:shd w:val="clear" w:color="auto" w:fill="A5A5A5" w:themeFill="accent3"/>
          </w:tcPr>
          <w:p w14:paraId="499A4655" w14:textId="2BCCB279" w:rsidR="004E2FF9" w:rsidRDefault="004E2FF9" w:rsidP="00C25F20">
            <w:pPr>
              <w:pStyle w:val="ListParagraph"/>
              <w:ind w:left="0"/>
              <w:jc w:val="both"/>
              <w:rPr>
                <w:b/>
                <w:bCs/>
              </w:rPr>
            </w:pPr>
            <w:r>
              <w:rPr>
                <w:b/>
                <w:bCs/>
              </w:rPr>
              <w:t>Job5</w:t>
            </w:r>
          </w:p>
        </w:tc>
      </w:tr>
      <w:tr w:rsidR="00C25F20" w14:paraId="185DA95D" w14:textId="77777777" w:rsidTr="004E2FF9">
        <w:tc>
          <w:tcPr>
            <w:tcW w:w="1963" w:type="dxa"/>
            <w:shd w:val="clear" w:color="auto" w:fill="8EAADB" w:themeFill="accent1" w:themeFillTint="99"/>
          </w:tcPr>
          <w:p w14:paraId="6CCAF8B7" w14:textId="4E23AE45" w:rsidR="00C25F20" w:rsidRDefault="00C25F20" w:rsidP="00737A71">
            <w:pPr>
              <w:pStyle w:val="ListParagraph"/>
              <w:ind w:left="0"/>
              <w:rPr>
                <w:b/>
                <w:bCs/>
              </w:rPr>
            </w:pPr>
            <w:r>
              <w:rPr>
                <w:b/>
                <w:bCs/>
              </w:rPr>
              <w:t>Build Trigger</w:t>
            </w:r>
          </w:p>
        </w:tc>
        <w:tc>
          <w:tcPr>
            <w:tcW w:w="1963" w:type="dxa"/>
          </w:tcPr>
          <w:p w14:paraId="41B464E9" w14:textId="79ACB824" w:rsidR="00C25F20" w:rsidRDefault="004E2FF9" w:rsidP="00C25F20">
            <w:pPr>
              <w:pStyle w:val="ListParagraph"/>
              <w:ind w:left="0"/>
              <w:jc w:val="both"/>
              <w:rPr>
                <w:b/>
                <w:bCs/>
              </w:rPr>
            </w:pPr>
            <w:r>
              <w:rPr>
                <w:b/>
                <w:bCs/>
              </w:rPr>
              <w:t>SCM</w:t>
            </w:r>
          </w:p>
        </w:tc>
        <w:tc>
          <w:tcPr>
            <w:tcW w:w="1963" w:type="dxa"/>
          </w:tcPr>
          <w:p w14:paraId="40900826" w14:textId="07F6D8B9" w:rsidR="00C25F20" w:rsidRDefault="00C25F20" w:rsidP="00C25F20">
            <w:pPr>
              <w:pStyle w:val="ListParagraph"/>
              <w:ind w:left="0"/>
              <w:jc w:val="both"/>
              <w:rPr>
                <w:b/>
                <w:bCs/>
              </w:rPr>
            </w:pPr>
            <w:r>
              <w:rPr>
                <w:b/>
                <w:bCs/>
              </w:rPr>
              <w:t>Job</w:t>
            </w:r>
            <w:r w:rsidR="004E2FF9">
              <w:rPr>
                <w:b/>
                <w:bCs/>
              </w:rPr>
              <w:t>1</w:t>
            </w:r>
          </w:p>
        </w:tc>
        <w:tc>
          <w:tcPr>
            <w:tcW w:w="1963" w:type="dxa"/>
          </w:tcPr>
          <w:p w14:paraId="70957AE9" w14:textId="7C5071E8" w:rsidR="00C25F20" w:rsidRDefault="00C25F20" w:rsidP="00C25F20">
            <w:pPr>
              <w:pStyle w:val="ListParagraph"/>
              <w:ind w:left="0"/>
              <w:jc w:val="both"/>
              <w:rPr>
                <w:b/>
                <w:bCs/>
              </w:rPr>
            </w:pPr>
            <w:r>
              <w:rPr>
                <w:b/>
                <w:bCs/>
              </w:rPr>
              <w:t>Job</w:t>
            </w:r>
            <w:r w:rsidR="004E2FF9">
              <w:rPr>
                <w:b/>
                <w:bCs/>
              </w:rPr>
              <w:t>2</w:t>
            </w:r>
          </w:p>
        </w:tc>
        <w:tc>
          <w:tcPr>
            <w:tcW w:w="1964" w:type="dxa"/>
          </w:tcPr>
          <w:p w14:paraId="31992612" w14:textId="5D97F147" w:rsidR="00C25F20" w:rsidRDefault="00C25F20" w:rsidP="00C25F20">
            <w:pPr>
              <w:pStyle w:val="ListParagraph"/>
              <w:ind w:left="0"/>
              <w:jc w:val="both"/>
              <w:rPr>
                <w:b/>
                <w:bCs/>
              </w:rPr>
            </w:pPr>
            <w:r>
              <w:rPr>
                <w:b/>
                <w:bCs/>
              </w:rPr>
              <w:t>Job</w:t>
            </w:r>
            <w:r w:rsidR="004E2FF9">
              <w:rPr>
                <w:b/>
                <w:bCs/>
              </w:rPr>
              <w:t>3</w:t>
            </w:r>
          </w:p>
        </w:tc>
        <w:tc>
          <w:tcPr>
            <w:tcW w:w="1964" w:type="dxa"/>
          </w:tcPr>
          <w:p w14:paraId="5B5649E4" w14:textId="6B432EAE" w:rsidR="00C25F20" w:rsidRDefault="00C25F20" w:rsidP="00C25F20">
            <w:pPr>
              <w:pStyle w:val="ListParagraph"/>
              <w:ind w:left="0"/>
              <w:jc w:val="both"/>
              <w:rPr>
                <w:b/>
                <w:bCs/>
              </w:rPr>
            </w:pPr>
            <w:r>
              <w:rPr>
                <w:b/>
                <w:bCs/>
              </w:rPr>
              <w:t>Job</w:t>
            </w:r>
            <w:r w:rsidR="004E2FF9">
              <w:rPr>
                <w:b/>
                <w:bCs/>
              </w:rPr>
              <w:t>4</w:t>
            </w:r>
          </w:p>
        </w:tc>
      </w:tr>
      <w:tr w:rsidR="00C25F20" w14:paraId="767EF7E7" w14:textId="77777777" w:rsidTr="004E2FF9">
        <w:tc>
          <w:tcPr>
            <w:tcW w:w="1963" w:type="dxa"/>
            <w:shd w:val="clear" w:color="auto" w:fill="F4B083" w:themeFill="accent2" w:themeFillTint="99"/>
          </w:tcPr>
          <w:p w14:paraId="5C372016" w14:textId="252CA349" w:rsidR="00C25F20" w:rsidRDefault="00C25F20" w:rsidP="00C25F20">
            <w:pPr>
              <w:pStyle w:val="ListParagraph"/>
              <w:ind w:left="0" w:right="564"/>
              <w:jc w:val="both"/>
              <w:rPr>
                <w:b/>
                <w:bCs/>
              </w:rPr>
            </w:pPr>
            <w:r>
              <w:rPr>
                <w:b/>
                <w:bCs/>
              </w:rPr>
              <w:t>Post</w:t>
            </w:r>
            <w:r w:rsidR="00737A71">
              <w:rPr>
                <w:b/>
                <w:bCs/>
              </w:rPr>
              <w:t xml:space="preserve"> </w:t>
            </w:r>
            <w:r>
              <w:rPr>
                <w:b/>
                <w:bCs/>
              </w:rPr>
              <w:t>Build Action</w:t>
            </w:r>
          </w:p>
        </w:tc>
        <w:tc>
          <w:tcPr>
            <w:tcW w:w="1963" w:type="dxa"/>
          </w:tcPr>
          <w:p w14:paraId="49D6DAE3" w14:textId="47E2278F" w:rsidR="00C25F20" w:rsidRDefault="00C25F20" w:rsidP="00C25F20">
            <w:pPr>
              <w:pStyle w:val="ListParagraph"/>
              <w:ind w:left="0"/>
              <w:jc w:val="both"/>
              <w:rPr>
                <w:b/>
                <w:bCs/>
              </w:rPr>
            </w:pPr>
            <w:r>
              <w:rPr>
                <w:b/>
                <w:bCs/>
              </w:rPr>
              <w:t>Job2</w:t>
            </w:r>
          </w:p>
        </w:tc>
        <w:tc>
          <w:tcPr>
            <w:tcW w:w="1963" w:type="dxa"/>
          </w:tcPr>
          <w:p w14:paraId="529809B6" w14:textId="76AE3AB5" w:rsidR="00C25F20" w:rsidRDefault="00C25F20" w:rsidP="00C25F20">
            <w:pPr>
              <w:pStyle w:val="ListParagraph"/>
              <w:ind w:left="0"/>
              <w:jc w:val="both"/>
              <w:rPr>
                <w:b/>
                <w:bCs/>
              </w:rPr>
            </w:pPr>
            <w:r>
              <w:rPr>
                <w:b/>
                <w:bCs/>
              </w:rPr>
              <w:t>Job3</w:t>
            </w:r>
          </w:p>
        </w:tc>
        <w:tc>
          <w:tcPr>
            <w:tcW w:w="1963" w:type="dxa"/>
          </w:tcPr>
          <w:p w14:paraId="2DB95D64" w14:textId="38EF7551" w:rsidR="00C25F20" w:rsidRDefault="00C25F20" w:rsidP="00C25F20">
            <w:pPr>
              <w:pStyle w:val="ListParagraph"/>
              <w:ind w:left="0"/>
              <w:jc w:val="both"/>
              <w:rPr>
                <w:b/>
                <w:bCs/>
              </w:rPr>
            </w:pPr>
            <w:r>
              <w:rPr>
                <w:b/>
                <w:bCs/>
              </w:rPr>
              <w:t>Job4</w:t>
            </w:r>
          </w:p>
        </w:tc>
        <w:tc>
          <w:tcPr>
            <w:tcW w:w="1964" w:type="dxa"/>
          </w:tcPr>
          <w:p w14:paraId="3B4089BD" w14:textId="1796B3D6" w:rsidR="00C25F20" w:rsidRDefault="00C25F20" w:rsidP="00C25F20">
            <w:pPr>
              <w:pStyle w:val="ListParagraph"/>
              <w:ind w:left="0"/>
              <w:jc w:val="both"/>
              <w:rPr>
                <w:b/>
                <w:bCs/>
              </w:rPr>
            </w:pPr>
            <w:r>
              <w:rPr>
                <w:b/>
                <w:bCs/>
              </w:rPr>
              <w:t>Job5</w:t>
            </w:r>
          </w:p>
        </w:tc>
        <w:tc>
          <w:tcPr>
            <w:tcW w:w="1964" w:type="dxa"/>
          </w:tcPr>
          <w:p w14:paraId="35F0EB48" w14:textId="7FFEDD89" w:rsidR="00C25F20" w:rsidRDefault="00C25F20" w:rsidP="00C25F20">
            <w:pPr>
              <w:pStyle w:val="ListParagraph"/>
              <w:ind w:left="0"/>
              <w:jc w:val="both"/>
              <w:rPr>
                <w:b/>
                <w:bCs/>
              </w:rPr>
            </w:pPr>
            <w:r>
              <w:rPr>
                <w:b/>
                <w:bCs/>
              </w:rPr>
              <w:t>XXXXXXXX</w:t>
            </w:r>
          </w:p>
        </w:tc>
      </w:tr>
    </w:tbl>
    <w:p w14:paraId="41579EE8" w14:textId="59780A31" w:rsidR="00C25F20" w:rsidRDefault="00C25F20" w:rsidP="00C25F20">
      <w:pPr>
        <w:pStyle w:val="ListParagraph"/>
        <w:ind w:left="630"/>
        <w:jc w:val="both"/>
        <w:rPr>
          <w:b/>
          <w:bCs/>
        </w:rPr>
      </w:pPr>
    </w:p>
    <w:p w14:paraId="6D2BD775" w14:textId="6FA0DB70" w:rsidR="00C25F20" w:rsidRDefault="004E2FF9" w:rsidP="00C25F20">
      <w:pPr>
        <w:pStyle w:val="ListParagraph"/>
        <w:ind w:left="630"/>
        <w:jc w:val="both"/>
        <w:rPr>
          <w:b/>
          <w:bCs/>
        </w:rPr>
      </w:pPr>
      <w:r>
        <w:rPr>
          <w:b/>
          <w:bCs/>
          <w:u w:val="single"/>
        </w:rPr>
        <w:t>NOTE</w:t>
      </w:r>
      <w:r w:rsidRPr="004E2FF9">
        <w:rPr>
          <w:b/>
          <w:bCs/>
        </w:rPr>
        <w:t>:</w:t>
      </w:r>
      <w:r>
        <w:rPr>
          <w:b/>
          <w:bCs/>
        </w:rPr>
        <w:t xml:space="preserve"> </w:t>
      </w:r>
      <w:r w:rsidRPr="004E2FF9">
        <w:t xml:space="preserve">We can read like </w:t>
      </w:r>
      <w:r w:rsidRPr="004E2FF9">
        <w:rPr>
          <w:b/>
          <w:bCs/>
        </w:rPr>
        <w:t>job1</w:t>
      </w:r>
      <w:r w:rsidRPr="004E2FF9">
        <w:t xml:space="preserve"> will be </w:t>
      </w:r>
      <w:proofErr w:type="spellStart"/>
      <w:r w:rsidRPr="004E2FF9">
        <w:t>triggerd</w:t>
      </w:r>
      <w:proofErr w:type="spellEnd"/>
      <w:r w:rsidRPr="004E2FF9">
        <w:t xml:space="preserve"> </w:t>
      </w:r>
      <w:r w:rsidRPr="004E2FF9">
        <w:rPr>
          <w:b/>
          <w:bCs/>
        </w:rPr>
        <w:t>by SCM</w:t>
      </w:r>
      <w:r w:rsidRPr="004E2FF9">
        <w:t xml:space="preserve"> and </w:t>
      </w:r>
      <w:r w:rsidRPr="004E2FF9">
        <w:rPr>
          <w:b/>
          <w:bCs/>
        </w:rPr>
        <w:t>Job1</w:t>
      </w:r>
      <w:r w:rsidRPr="004E2FF9">
        <w:t xml:space="preserve"> </w:t>
      </w:r>
      <w:r w:rsidRPr="004E2FF9">
        <w:rPr>
          <w:b/>
          <w:bCs/>
        </w:rPr>
        <w:t>will trigger job2</w:t>
      </w:r>
      <w:r w:rsidR="00B029E1">
        <w:rPr>
          <w:b/>
          <w:bCs/>
        </w:rPr>
        <w:t>.</w:t>
      </w:r>
    </w:p>
    <w:p w14:paraId="27F935F2" w14:textId="77777777" w:rsidR="00E43276" w:rsidRDefault="00E43276" w:rsidP="00E43276">
      <w:pPr>
        <w:pStyle w:val="ListParagraph"/>
        <w:tabs>
          <w:tab w:val="left" w:pos="720"/>
        </w:tabs>
        <w:ind w:left="900"/>
        <w:jc w:val="both"/>
        <w:rPr>
          <w:b/>
          <w:bCs/>
        </w:rPr>
      </w:pPr>
    </w:p>
    <w:p w14:paraId="090F5BDD" w14:textId="602C2CA0" w:rsidR="00B029E1" w:rsidRDefault="00E43276" w:rsidP="00E43276">
      <w:pPr>
        <w:pStyle w:val="ListParagraph"/>
        <w:numPr>
          <w:ilvl w:val="0"/>
          <w:numId w:val="30"/>
        </w:numPr>
        <w:tabs>
          <w:tab w:val="left" w:pos="720"/>
        </w:tabs>
        <w:ind w:hanging="450"/>
        <w:jc w:val="both"/>
        <w:rPr>
          <w:b/>
          <w:bCs/>
          <w:u w:val="single"/>
        </w:rPr>
      </w:pPr>
      <w:proofErr w:type="gramStart"/>
      <w:r w:rsidRPr="00E43276">
        <w:rPr>
          <w:b/>
          <w:bCs/>
          <w:u w:val="single"/>
        </w:rPr>
        <w:t xml:space="preserve">Configuring </w:t>
      </w:r>
      <w:r>
        <w:rPr>
          <w:b/>
          <w:bCs/>
          <w:u w:val="single"/>
        </w:rPr>
        <w:t xml:space="preserve"> first</w:t>
      </w:r>
      <w:proofErr w:type="gramEnd"/>
      <w:r>
        <w:rPr>
          <w:b/>
          <w:bCs/>
          <w:u w:val="single"/>
        </w:rPr>
        <w:t>(</w:t>
      </w:r>
      <w:proofErr w:type="spellStart"/>
      <w:r w:rsidRPr="00E43276">
        <w:rPr>
          <w:b/>
          <w:bCs/>
          <w:u w:val="single"/>
        </w:rPr>
        <w:t>Developer_compile</w:t>
      </w:r>
      <w:proofErr w:type="spellEnd"/>
      <w:r>
        <w:rPr>
          <w:b/>
          <w:bCs/>
          <w:u w:val="single"/>
        </w:rPr>
        <w:t>)</w:t>
      </w:r>
      <w:r w:rsidRPr="00E43276">
        <w:rPr>
          <w:b/>
          <w:bCs/>
          <w:u w:val="single"/>
        </w:rPr>
        <w:t xml:space="preserve"> job to CI/CD pipeline</w:t>
      </w:r>
    </w:p>
    <w:p w14:paraId="71919BAE" w14:textId="77777777" w:rsidR="00E43276" w:rsidRPr="00E43276" w:rsidRDefault="00E43276" w:rsidP="00E43276">
      <w:pPr>
        <w:pStyle w:val="ListParagraph"/>
        <w:tabs>
          <w:tab w:val="left" w:pos="720"/>
        </w:tabs>
        <w:ind w:left="900"/>
        <w:jc w:val="both"/>
        <w:rPr>
          <w:b/>
          <w:bCs/>
          <w:u w:val="single"/>
        </w:rPr>
      </w:pPr>
    </w:p>
    <w:p w14:paraId="645A411A" w14:textId="66B36C03" w:rsidR="00B029E1" w:rsidRPr="00B029E1" w:rsidRDefault="00B029E1" w:rsidP="00B029E1">
      <w:pPr>
        <w:pStyle w:val="ListParagraph"/>
        <w:numPr>
          <w:ilvl w:val="0"/>
          <w:numId w:val="3"/>
        </w:numPr>
        <w:ind w:left="630" w:hanging="180"/>
        <w:jc w:val="both"/>
      </w:pPr>
      <w:r w:rsidRPr="00B029E1">
        <w:t>Firstly, go to the first project (</w:t>
      </w:r>
      <w:proofErr w:type="spellStart"/>
      <w:r w:rsidRPr="00B029E1">
        <w:t>Developer</w:t>
      </w:r>
      <w:r w:rsidR="00EA0216">
        <w:t>_</w:t>
      </w:r>
      <w:r w:rsidRPr="00B029E1">
        <w:t>compile</w:t>
      </w:r>
      <w:proofErr w:type="spellEnd"/>
      <w:r w:rsidRPr="00B029E1">
        <w:t>).</w:t>
      </w:r>
    </w:p>
    <w:p w14:paraId="6A9D709F" w14:textId="57DDEEDC" w:rsidR="00B029E1" w:rsidRDefault="00B029E1" w:rsidP="00B029E1">
      <w:pPr>
        <w:pStyle w:val="ListParagraph"/>
        <w:numPr>
          <w:ilvl w:val="0"/>
          <w:numId w:val="3"/>
        </w:numPr>
        <w:ind w:left="630" w:hanging="180"/>
        <w:jc w:val="both"/>
      </w:pPr>
      <w:r w:rsidRPr="00B029E1">
        <w:t xml:space="preserve">For that project configure the </w:t>
      </w:r>
      <w:r w:rsidRPr="00B029E1">
        <w:rPr>
          <w:b/>
          <w:bCs/>
        </w:rPr>
        <w:t>Build Trigger</w:t>
      </w:r>
      <w:r w:rsidRPr="00B029E1">
        <w:t xml:space="preserve"> and </w:t>
      </w:r>
      <w:r w:rsidRPr="00B029E1">
        <w:rPr>
          <w:b/>
          <w:bCs/>
        </w:rPr>
        <w:t>Post Build Action</w:t>
      </w:r>
      <w:r w:rsidRPr="00B029E1">
        <w:t>.</w:t>
      </w:r>
    </w:p>
    <w:p w14:paraId="782151E0" w14:textId="206534EE" w:rsidR="00B029E1" w:rsidRDefault="00B029E1" w:rsidP="00B029E1">
      <w:pPr>
        <w:pStyle w:val="ListParagraph"/>
        <w:numPr>
          <w:ilvl w:val="0"/>
          <w:numId w:val="3"/>
        </w:numPr>
        <w:ind w:left="630" w:hanging="180"/>
        <w:jc w:val="both"/>
      </w:pPr>
      <w:r>
        <w:t xml:space="preserve">For first job we can configure Build Trigger as the timer or </w:t>
      </w:r>
      <w:r w:rsidR="00EA0216">
        <w:t>poll SCM</w:t>
      </w:r>
      <w:r>
        <w:t xml:space="preserve"> or </w:t>
      </w:r>
      <w:r w:rsidR="00EA0216">
        <w:t>m</w:t>
      </w:r>
      <w:r>
        <w:t>anual trigger.</w:t>
      </w:r>
    </w:p>
    <w:p w14:paraId="54AD019B" w14:textId="17E7A912" w:rsidR="00B029E1" w:rsidRDefault="00B029E1" w:rsidP="00B029E1">
      <w:pPr>
        <w:pStyle w:val="ListParagraph"/>
        <w:numPr>
          <w:ilvl w:val="0"/>
          <w:numId w:val="3"/>
        </w:numPr>
        <w:ind w:left="630" w:hanging="180"/>
        <w:jc w:val="both"/>
      </w:pPr>
      <w:r>
        <w:t xml:space="preserve">For </w:t>
      </w:r>
      <w:r w:rsidRPr="00984B02">
        <w:rPr>
          <w:b/>
          <w:bCs/>
        </w:rPr>
        <w:t>Post-build Actions</w:t>
      </w:r>
      <w:r>
        <w:t xml:space="preserve">, we can select </w:t>
      </w:r>
      <w:r w:rsidRPr="00B029E1">
        <w:rPr>
          <w:b/>
          <w:bCs/>
        </w:rPr>
        <w:t>Build other projects</w:t>
      </w:r>
      <w:r>
        <w:t xml:space="preserve"> from the </w:t>
      </w:r>
      <w:r w:rsidRPr="00B029E1">
        <w:rPr>
          <w:b/>
          <w:bCs/>
        </w:rPr>
        <w:t>Add post-build action</w:t>
      </w:r>
      <w:r>
        <w:t xml:space="preserve"> dropdown.</w:t>
      </w:r>
    </w:p>
    <w:p w14:paraId="4E3F7391" w14:textId="07C32924" w:rsidR="00B029E1" w:rsidRDefault="00B029E1" w:rsidP="00B029E1">
      <w:pPr>
        <w:pStyle w:val="ListParagraph"/>
        <w:numPr>
          <w:ilvl w:val="0"/>
          <w:numId w:val="3"/>
        </w:numPr>
        <w:ind w:left="630" w:hanging="180"/>
        <w:jc w:val="both"/>
      </w:pPr>
      <w:r>
        <w:t xml:space="preserve">Then provide the job name we want to trigger </w:t>
      </w:r>
      <w:r w:rsidRPr="00B029E1">
        <w:rPr>
          <w:b/>
          <w:bCs/>
        </w:rPr>
        <w:t>post completion</w:t>
      </w:r>
      <w:r>
        <w:t xml:space="preserve"> of the </w:t>
      </w:r>
      <w:r w:rsidRPr="00B029E1">
        <w:rPr>
          <w:b/>
          <w:bCs/>
        </w:rPr>
        <w:t>current job</w:t>
      </w:r>
      <w:r>
        <w:t>.</w:t>
      </w:r>
    </w:p>
    <w:p w14:paraId="64501A42" w14:textId="64A8BBC1" w:rsidR="00BE5F83" w:rsidRDefault="00B029E1" w:rsidP="00E43276">
      <w:pPr>
        <w:ind w:firstLine="540"/>
        <w:jc w:val="both"/>
      </w:pPr>
      <w:r>
        <w:rPr>
          <w:noProof/>
        </w:rPr>
        <w:drawing>
          <wp:inline distT="0" distB="0" distL="0" distR="0" wp14:anchorId="2C36FBB1" wp14:editId="4F9D1290">
            <wp:extent cx="5067005" cy="1714086"/>
            <wp:effectExtent l="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9773" cy="1721788"/>
                    </a:xfrm>
                    <a:prstGeom prst="rect">
                      <a:avLst/>
                    </a:prstGeom>
                  </pic:spPr>
                </pic:pic>
              </a:graphicData>
            </a:graphic>
          </wp:inline>
        </w:drawing>
      </w:r>
    </w:p>
    <w:p w14:paraId="2344C08B" w14:textId="42C7F4D9" w:rsidR="00BE5F83" w:rsidRDefault="00BE5F83" w:rsidP="00BE5F83">
      <w:pPr>
        <w:pStyle w:val="ListParagraph"/>
        <w:numPr>
          <w:ilvl w:val="0"/>
          <w:numId w:val="3"/>
        </w:numPr>
        <w:ind w:left="630" w:hanging="180"/>
        <w:jc w:val="both"/>
      </w:pPr>
      <w:r>
        <w:t xml:space="preserve">Once configuration is done. We can see </w:t>
      </w:r>
      <w:r w:rsidRPr="00BE5F83">
        <w:rPr>
          <w:b/>
          <w:bCs/>
        </w:rPr>
        <w:t>Downstream Projects</w:t>
      </w:r>
      <w:r>
        <w:rPr>
          <w:b/>
          <w:bCs/>
        </w:rPr>
        <w:t xml:space="preserve"> </w:t>
      </w:r>
      <w:r>
        <w:t xml:space="preserve">as </w:t>
      </w:r>
      <w:proofErr w:type="spellStart"/>
      <w:r w:rsidRPr="00BE5F83">
        <w:rPr>
          <w:b/>
          <w:bCs/>
        </w:rPr>
        <w:t>Code_Review</w:t>
      </w:r>
      <w:proofErr w:type="spellEnd"/>
      <w:r>
        <w:t xml:space="preserve"> on the </w:t>
      </w:r>
      <w:proofErr w:type="spellStart"/>
      <w:r w:rsidRPr="00BE5F83">
        <w:rPr>
          <w:b/>
          <w:bCs/>
        </w:rPr>
        <w:t>Developer_Compile</w:t>
      </w:r>
      <w:proofErr w:type="spellEnd"/>
      <w:r>
        <w:t xml:space="preserve"> job dashboard.</w:t>
      </w:r>
    </w:p>
    <w:p w14:paraId="1A631304" w14:textId="6C8EBE43" w:rsidR="00BE5F83" w:rsidRDefault="00BE5F83" w:rsidP="005E371A">
      <w:pPr>
        <w:pStyle w:val="ListParagraph"/>
        <w:numPr>
          <w:ilvl w:val="0"/>
          <w:numId w:val="3"/>
        </w:numPr>
        <w:ind w:left="630" w:hanging="180"/>
        <w:jc w:val="both"/>
      </w:pPr>
      <w:r>
        <w:lastRenderedPageBreak/>
        <w:t xml:space="preserve">Also, if we can </w:t>
      </w:r>
      <w:r w:rsidR="00F82A1B">
        <w:t>see Upstream</w:t>
      </w:r>
      <w:r w:rsidRPr="00BE5F83">
        <w:rPr>
          <w:b/>
          <w:bCs/>
        </w:rPr>
        <w:t xml:space="preserve"> Projects</w:t>
      </w:r>
      <w:r>
        <w:t xml:space="preserve"> as </w:t>
      </w:r>
      <w:proofErr w:type="spellStart"/>
      <w:r w:rsidRPr="00BE5F83">
        <w:rPr>
          <w:b/>
          <w:bCs/>
        </w:rPr>
        <w:t>Developer_Compile</w:t>
      </w:r>
      <w:proofErr w:type="spellEnd"/>
      <w:r>
        <w:t xml:space="preserve"> on the </w:t>
      </w:r>
      <w:proofErr w:type="spellStart"/>
      <w:r w:rsidRPr="00BE5F83">
        <w:rPr>
          <w:b/>
          <w:bCs/>
        </w:rPr>
        <w:t>Code_Review</w:t>
      </w:r>
      <w:proofErr w:type="spellEnd"/>
      <w:r>
        <w:rPr>
          <w:b/>
          <w:bCs/>
        </w:rPr>
        <w:t xml:space="preserve"> </w:t>
      </w:r>
      <w:r w:rsidRPr="00BE5F83">
        <w:t>job dashboard</w:t>
      </w:r>
      <w:r>
        <w:t>.</w:t>
      </w:r>
    </w:p>
    <w:p w14:paraId="737F9339" w14:textId="1E25A641" w:rsidR="00BE5F83" w:rsidRDefault="00BE5F83" w:rsidP="00EA0216">
      <w:pPr>
        <w:ind w:firstLine="540"/>
        <w:jc w:val="both"/>
      </w:pPr>
      <w:r>
        <w:rPr>
          <w:noProof/>
        </w:rPr>
        <w:drawing>
          <wp:inline distT="0" distB="0" distL="0" distR="0" wp14:anchorId="57549364" wp14:editId="7F8928F1">
            <wp:extent cx="4452089" cy="2218414"/>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2636" cy="2248584"/>
                    </a:xfrm>
                    <a:prstGeom prst="rect">
                      <a:avLst/>
                    </a:prstGeom>
                  </pic:spPr>
                </pic:pic>
              </a:graphicData>
            </a:graphic>
          </wp:inline>
        </w:drawing>
      </w:r>
    </w:p>
    <w:p w14:paraId="2567BCB1" w14:textId="2A2EA5AB" w:rsidR="00BE5F83" w:rsidRDefault="00BE5F83" w:rsidP="00EA0216">
      <w:pPr>
        <w:ind w:firstLine="540"/>
        <w:jc w:val="both"/>
      </w:pPr>
    </w:p>
    <w:p w14:paraId="5A96644A" w14:textId="521DB521" w:rsidR="00BE5F83" w:rsidRPr="00B029E1" w:rsidRDefault="00BE5F83" w:rsidP="00BE5F83">
      <w:pPr>
        <w:ind w:firstLine="720"/>
        <w:jc w:val="both"/>
      </w:pPr>
      <w:r>
        <w:rPr>
          <w:noProof/>
        </w:rPr>
        <w:drawing>
          <wp:inline distT="0" distB="0" distL="0" distR="0" wp14:anchorId="58BA88A1" wp14:editId="1D1514C7">
            <wp:extent cx="5213747" cy="2449002"/>
            <wp:effectExtent l="0" t="0" r="635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42531" cy="2462522"/>
                    </a:xfrm>
                    <a:prstGeom prst="rect">
                      <a:avLst/>
                    </a:prstGeom>
                  </pic:spPr>
                </pic:pic>
              </a:graphicData>
            </a:graphic>
          </wp:inline>
        </w:drawing>
      </w:r>
    </w:p>
    <w:p w14:paraId="4D54943C" w14:textId="40C792DF" w:rsidR="00B029E1" w:rsidRDefault="00B029E1" w:rsidP="00B029E1">
      <w:pPr>
        <w:pStyle w:val="ListParagraph"/>
        <w:ind w:left="630"/>
        <w:jc w:val="both"/>
        <w:rPr>
          <w:b/>
          <w:bCs/>
        </w:rPr>
      </w:pPr>
    </w:p>
    <w:p w14:paraId="435A5405" w14:textId="77777777" w:rsidR="00B029E1" w:rsidRPr="00B029E1" w:rsidRDefault="00B029E1" w:rsidP="00B029E1">
      <w:pPr>
        <w:pStyle w:val="ListParagraph"/>
        <w:ind w:left="630"/>
        <w:jc w:val="both"/>
        <w:rPr>
          <w:b/>
          <w:bCs/>
        </w:rPr>
      </w:pPr>
    </w:p>
    <w:p w14:paraId="4DEBF19C" w14:textId="77777777" w:rsidR="00B029E1" w:rsidRDefault="00B029E1" w:rsidP="00C25F20">
      <w:pPr>
        <w:pStyle w:val="ListParagraph"/>
        <w:ind w:left="630"/>
        <w:jc w:val="both"/>
        <w:rPr>
          <w:b/>
          <w:bCs/>
          <w:u w:val="single"/>
        </w:rPr>
      </w:pPr>
    </w:p>
    <w:p w14:paraId="12324B7D" w14:textId="3506C485" w:rsidR="00D421B6" w:rsidRPr="00D421B6" w:rsidRDefault="00D421B6" w:rsidP="00D421B6">
      <w:pPr>
        <w:pStyle w:val="ListParagraph"/>
        <w:numPr>
          <w:ilvl w:val="0"/>
          <w:numId w:val="30"/>
        </w:numPr>
        <w:tabs>
          <w:tab w:val="left" w:pos="720"/>
        </w:tabs>
        <w:ind w:hanging="450"/>
        <w:jc w:val="both"/>
        <w:rPr>
          <w:b/>
          <w:bCs/>
          <w:u w:val="single"/>
        </w:rPr>
      </w:pPr>
      <w:proofErr w:type="gramStart"/>
      <w:r w:rsidRPr="00E43276">
        <w:rPr>
          <w:b/>
          <w:bCs/>
          <w:u w:val="single"/>
        </w:rPr>
        <w:t xml:space="preserve">Configuring </w:t>
      </w:r>
      <w:r>
        <w:rPr>
          <w:b/>
          <w:bCs/>
          <w:u w:val="single"/>
        </w:rPr>
        <w:t xml:space="preserve"> second</w:t>
      </w:r>
      <w:proofErr w:type="gramEnd"/>
      <w:r>
        <w:rPr>
          <w:b/>
          <w:bCs/>
          <w:u w:val="single"/>
        </w:rPr>
        <w:t>(</w:t>
      </w:r>
      <w:proofErr w:type="spellStart"/>
      <w:r>
        <w:rPr>
          <w:b/>
          <w:bCs/>
          <w:u w:val="single"/>
        </w:rPr>
        <w:t>Code_Review</w:t>
      </w:r>
      <w:proofErr w:type="spellEnd"/>
      <w:r>
        <w:rPr>
          <w:b/>
          <w:bCs/>
          <w:u w:val="single"/>
        </w:rPr>
        <w:t>)</w:t>
      </w:r>
      <w:r w:rsidRPr="00E43276">
        <w:rPr>
          <w:b/>
          <w:bCs/>
          <w:u w:val="single"/>
        </w:rPr>
        <w:t xml:space="preserve"> job to CI/CD pipeline</w:t>
      </w:r>
    </w:p>
    <w:p w14:paraId="7B4F7B85" w14:textId="77777777" w:rsidR="00C25F20" w:rsidRPr="00C25F20" w:rsidRDefault="00C25F20" w:rsidP="00C25F20">
      <w:pPr>
        <w:pStyle w:val="ListParagraph"/>
        <w:ind w:left="630"/>
        <w:jc w:val="both"/>
        <w:rPr>
          <w:b/>
          <w:bCs/>
          <w:u w:val="single"/>
        </w:rPr>
      </w:pPr>
    </w:p>
    <w:p w14:paraId="6F1043B8" w14:textId="7CAC76D0" w:rsidR="00D421B6" w:rsidRPr="00B029E1" w:rsidRDefault="00D421B6" w:rsidP="00D421B6">
      <w:pPr>
        <w:pStyle w:val="ListParagraph"/>
        <w:numPr>
          <w:ilvl w:val="0"/>
          <w:numId w:val="3"/>
        </w:numPr>
        <w:ind w:left="630" w:hanging="180"/>
        <w:jc w:val="both"/>
      </w:pPr>
      <w:r>
        <w:t>G</w:t>
      </w:r>
      <w:r w:rsidRPr="00B029E1">
        <w:t xml:space="preserve">o to the </w:t>
      </w:r>
      <w:r>
        <w:t>second</w:t>
      </w:r>
      <w:r w:rsidRPr="00B029E1">
        <w:t xml:space="preserve"> </w:t>
      </w:r>
      <w:r>
        <w:t>job</w:t>
      </w:r>
      <w:r w:rsidRPr="00B029E1">
        <w:t xml:space="preserve"> (</w:t>
      </w:r>
      <w:proofErr w:type="spellStart"/>
      <w:r>
        <w:rPr>
          <w:b/>
          <w:bCs/>
          <w:u w:val="single"/>
        </w:rPr>
        <w:t>Code_Review</w:t>
      </w:r>
      <w:proofErr w:type="spellEnd"/>
      <w:r w:rsidRPr="00B029E1">
        <w:t>).</w:t>
      </w:r>
    </w:p>
    <w:p w14:paraId="5E02ED0B" w14:textId="433537A3" w:rsidR="00D421B6" w:rsidRDefault="00D421B6" w:rsidP="00D421B6">
      <w:pPr>
        <w:pStyle w:val="ListParagraph"/>
        <w:numPr>
          <w:ilvl w:val="0"/>
          <w:numId w:val="3"/>
        </w:numPr>
        <w:ind w:left="630" w:hanging="180"/>
        <w:jc w:val="both"/>
      </w:pPr>
      <w:r w:rsidRPr="00B029E1">
        <w:t xml:space="preserve">For that </w:t>
      </w:r>
      <w:r>
        <w:t>job</w:t>
      </w:r>
      <w:r w:rsidRPr="00B029E1">
        <w:t xml:space="preserve"> configure the </w:t>
      </w:r>
      <w:r w:rsidRPr="00B029E1">
        <w:rPr>
          <w:b/>
          <w:bCs/>
        </w:rPr>
        <w:t>Build Trigger</w:t>
      </w:r>
      <w:r w:rsidRPr="00B029E1">
        <w:t xml:space="preserve"> and </w:t>
      </w:r>
      <w:r w:rsidRPr="00B029E1">
        <w:rPr>
          <w:b/>
          <w:bCs/>
        </w:rPr>
        <w:t>Post Build Action</w:t>
      </w:r>
      <w:r w:rsidRPr="00B029E1">
        <w:t>.</w:t>
      </w:r>
    </w:p>
    <w:p w14:paraId="0523E39C" w14:textId="7120E9E4" w:rsidR="00D421B6" w:rsidRDefault="00D421B6" w:rsidP="00D421B6">
      <w:pPr>
        <w:pStyle w:val="ListParagraph"/>
        <w:numPr>
          <w:ilvl w:val="0"/>
          <w:numId w:val="3"/>
        </w:numPr>
        <w:ind w:left="630" w:hanging="180"/>
        <w:jc w:val="both"/>
      </w:pPr>
      <w:r>
        <w:t xml:space="preserve">For </w:t>
      </w:r>
      <w:proofErr w:type="spellStart"/>
      <w:r>
        <w:rPr>
          <w:b/>
          <w:bCs/>
          <w:u w:val="single"/>
        </w:rPr>
        <w:t>Code_Review</w:t>
      </w:r>
      <w:proofErr w:type="spellEnd"/>
      <w:r>
        <w:t xml:space="preserve"> job we can configure </w:t>
      </w:r>
      <w:r w:rsidRPr="00D421B6">
        <w:rPr>
          <w:b/>
          <w:bCs/>
        </w:rPr>
        <w:t>Build Trigger</w:t>
      </w:r>
      <w:r>
        <w:t xml:space="preserve"> as </w:t>
      </w:r>
      <w:r w:rsidRPr="00D421B6">
        <w:rPr>
          <w:b/>
          <w:bCs/>
        </w:rPr>
        <w:t>Build after other projects are built</w:t>
      </w:r>
      <w:r>
        <w:t xml:space="preserve"> and provide the dependent job name like </w:t>
      </w:r>
      <w:proofErr w:type="spellStart"/>
      <w:r w:rsidRPr="00BE5F83">
        <w:rPr>
          <w:b/>
          <w:bCs/>
        </w:rPr>
        <w:t>Developer_Compile</w:t>
      </w:r>
      <w:proofErr w:type="spellEnd"/>
      <w:r>
        <w:rPr>
          <w:b/>
          <w:bCs/>
        </w:rPr>
        <w:t>.</w:t>
      </w:r>
    </w:p>
    <w:p w14:paraId="2205426C" w14:textId="60D0EB92" w:rsidR="00D421B6" w:rsidRDefault="00D421B6" w:rsidP="00D421B6">
      <w:pPr>
        <w:ind w:left="450"/>
        <w:jc w:val="both"/>
      </w:pPr>
      <w:r>
        <w:rPr>
          <w:noProof/>
        </w:rPr>
        <w:lastRenderedPageBreak/>
        <w:drawing>
          <wp:inline distT="0" distB="0" distL="0" distR="0" wp14:anchorId="49EA2771" wp14:editId="0BCA7FDB">
            <wp:extent cx="6177717" cy="22343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01806" cy="2243029"/>
                    </a:xfrm>
                    <a:prstGeom prst="rect">
                      <a:avLst/>
                    </a:prstGeom>
                  </pic:spPr>
                </pic:pic>
              </a:graphicData>
            </a:graphic>
          </wp:inline>
        </w:drawing>
      </w:r>
    </w:p>
    <w:p w14:paraId="62E097CB" w14:textId="716E94A6" w:rsidR="00D421B6" w:rsidRDefault="00D421B6" w:rsidP="00D421B6">
      <w:pPr>
        <w:pStyle w:val="ListParagraph"/>
        <w:numPr>
          <w:ilvl w:val="0"/>
          <w:numId w:val="3"/>
        </w:numPr>
        <w:ind w:left="630" w:hanging="180"/>
        <w:jc w:val="both"/>
      </w:pPr>
      <w:r>
        <w:t xml:space="preserve">For </w:t>
      </w:r>
      <w:r w:rsidRPr="00984B02">
        <w:rPr>
          <w:b/>
          <w:bCs/>
        </w:rPr>
        <w:t>Post-build Actions</w:t>
      </w:r>
      <w:r>
        <w:t xml:space="preserve">, we can select </w:t>
      </w:r>
      <w:r w:rsidRPr="00B029E1">
        <w:rPr>
          <w:b/>
          <w:bCs/>
        </w:rPr>
        <w:t>Build other projects</w:t>
      </w:r>
      <w:r>
        <w:t xml:space="preserve"> from the </w:t>
      </w:r>
      <w:r w:rsidRPr="00B029E1">
        <w:rPr>
          <w:b/>
          <w:bCs/>
        </w:rPr>
        <w:t>Add post-build action</w:t>
      </w:r>
      <w:r>
        <w:t xml:space="preserve"> dropdown.</w:t>
      </w:r>
    </w:p>
    <w:p w14:paraId="40BA7757" w14:textId="718D884E" w:rsidR="00D421B6" w:rsidRDefault="00D421B6" w:rsidP="00D421B6">
      <w:pPr>
        <w:ind w:left="450"/>
        <w:jc w:val="both"/>
      </w:pPr>
      <w:r>
        <w:rPr>
          <w:noProof/>
        </w:rPr>
        <w:drawing>
          <wp:inline distT="0" distB="0" distL="0" distR="0" wp14:anchorId="0D1C1F6D" wp14:editId="6D67BDA4">
            <wp:extent cx="6177280" cy="3164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07881" cy="3179880"/>
                    </a:xfrm>
                    <a:prstGeom prst="rect">
                      <a:avLst/>
                    </a:prstGeom>
                  </pic:spPr>
                </pic:pic>
              </a:graphicData>
            </a:graphic>
          </wp:inline>
        </w:drawing>
      </w:r>
    </w:p>
    <w:p w14:paraId="28D8DD30" w14:textId="766A7BB3" w:rsidR="001A50FA" w:rsidRDefault="00D421B6" w:rsidP="001A50FA">
      <w:pPr>
        <w:pStyle w:val="ListParagraph"/>
        <w:numPr>
          <w:ilvl w:val="0"/>
          <w:numId w:val="3"/>
        </w:numPr>
        <w:ind w:left="630" w:hanging="180"/>
        <w:jc w:val="both"/>
      </w:pPr>
      <w:r>
        <w:t xml:space="preserve">Then provide the job name we want to trigger </w:t>
      </w:r>
      <w:r w:rsidRPr="00B029E1">
        <w:rPr>
          <w:b/>
          <w:bCs/>
        </w:rPr>
        <w:t>post completion</w:t>
      </w:r>
      <w:r>
        <w:t xml:space="preserve"> of the </w:t>
      </w:r>
      <w:r w:rsidRPr="00B029E1">
        <w:rPr>
          <w:b/>
          <w:bCs/>
        </w:rPr>
        <w:t>current job</w:t>
      </w:r>
      <w:r>
        <w:t>.</w:t>
      </w:r>
    </w:p>
    <w:p w14:paraId="6E1883F3" w14:textId="3468E1B6" w:rsidR="009E5134" w:rsidRDefault="009E5134" w:rsidP="001A50FA">
      <w:pPr>
        <w:pStyle w:val="ListParagraph"/>
        <w:numPr>
          <w:ilvl w:val="0"/>
          <w:numId w:val="3"/>
        </w:numPr>
        <w:ind w:left="630" w:hanging="180"/>
        <w:jc w:val="both"/>
      </w:pPr>
      <w:r>
        <w:t>We need to connect all the job with each other like we did in above job configuration</w:t>
      </w:r>
    </w:p>
    <w:p w14:paraId="34DE19DB" w14:textId="77777777" w:rsidR="00E37D43" w:rsidRDefault="00E37D43" w:rsidP="00E37D43">
      <w:pPr>
        <w:pStyle w:val="ListParagraph"/>
        <w:ind w:left="630"/>
        <w:jc w:val="both"/>
      </w:pPr>
    </w:p>
    <w:p w14:paraId="63E222EE" w14:textId="36A7C37B" w:rsidR="001A50FA" w:rsidRDefault="001A50FA" w:rsidP="009E5134">
      <w:pPr>
        <w:pStyle w:val="ListParagraph"/>
        <w:ind w:left="630"/>
        <w:jc w:val="both"/>
        <w:rPr>
          <w:b/>
          <w:bCs/>
        </w:rPr>
      </w:pPr>
      <w:r w:rsidRPr="001A50FA">
        <w:rPr>
          <w:b/>
          <w:bCs/>
        </w:rPr>
        <w:t>Note</w:t>
      </w:r>
      <w:r>
        <w:rPr>
          <w:b/>
          <w:bCs/>
        </w:rPr>
        <w:t>:</w:t>
      </w:r>
      <w:r w:rsidR="00E37D43">
        <w:rPr>
          <w:b/>
          <w:bCs/>
        </w:rPr>
        <w:t xml:space="preserve"> </w:t>
      </w:r>
      <w:r>
        <w:rPr>
          <w:b/>
          <w:bCs/>
        </w:rPr>
        <w:t xml:space="preserve">for the last job </w:t>
      </w:r>
      <w:r w:rsidR="00E37D43">
        <w:rPr>
          <w:b/>
          <w:bCs/>
        </w:rPr>
        <w:t xml:space="preserve">no need to configure </w:t>
      </w:r>
      <w:r>
        <w:rPr>
          <w:b/>
          <w:bCs/>
        </w:rPr>
        <w:t>Post-build Action</w:t>
      </w:r>
      <w:r w:rsidR="00E37D43">
        <w:rPr>
          <w:b/>
          <w:bCs/>
        </w:rPr>
        <w:t>.</w:t>
      </w:r>
    </w:p>
    <w:p w14:paraId="5D0320A5" w14:textId="757877A7" w:rsidR="009E5134" w:rsidRDefault="009E5134" w:rsidP="009E5134">
      <w:pPr>
        <w:pStyle w:val="ListParagraph"/>
        <w:ind w:left="630"/>
        <w:jc w:val="both"/>
        <w:rPr>
          <w:b/>
          <w:bCs/>
        </w:rPr>
      </w:pPr>
    </w:p>
    <w:p w14:paraId="29933EBA" w14:textId="10DA1F32" w:rsidR="00C878BB" w:rsidRDefault="00C878BB" w:rsidP="009E5134">
      <w:pPr>
        <w:pStyle w:val="ListParagraph"/>
        <w:ind w:left="630"/>
        <w:jc w:val="both"/>
        <w:rPr>
          <w:b/>
          <w:bCs/>
        </w:rPr>
      </w:pPr>
    </w:p>
    <w:p w14:paraId="1AEB686E" w14:textId="77777777" w:rsidR="00C878BB" w:rsidRPr="001A50FA" w:rsidRDefault="00C878BB" w:rsidP="009E5134">
      <w:pPr>
        <w:pStyle w:val="ListParagraph"/>
        <w:ind w:left="630"/>
        <w:jc w:val="both"/>
        <w:rPr>
          <w:b/>
          <w:bCs/>
        </w:rPr>
      </w:pPr>
    </w:p>
    <w:p w14:paraId="133A49AB" w14:textId="17ADB8E1" w:rsidR="00C25F20" w:rsidRPr="00C25F20" w:rsidRDefault="00C25F20" w:rsidP="00FB6AAE">
      <w:pPr>
        <w:ind w:firstLine="630"/>
        <w:jc w:val="both"/>
        <w:rPr>
          <w:b/>
          <w:bCs/>
          <w:u w:val="single"/>
        </w:rPr>
      </w:pPr>
    </w:p>
    <w:p w14:paraId="6195F7B8" w14:textId="77777777" w:rsidR="00FB6AAE" w:rsidRDefault="00FB6AAE" w:rsidP="00FB6AAE">
      <w:pPr>
        <w:pStyle w:val="ListParagraph"/>
        <w:ind w:left="630"/>
        <w:jc w:val="both"/>
      </w:pPr>
    </w:p>
    <w:p w14:paraId="1A3D86EA" w14:textId="77777777" w:rsidR="001146CE" w:rsidRPr="00862A44" w:rsidRDefault="001146CE" w:rsidP="00041C05">
      <w:pPr>
        <w:ind w:firstLine="720"/>
        <w:jc w:val="both"/>
      </w:pPr>
    </w:p>
    <w:p w14:paraId="745FDE40" w14:textId="77777777" w:rsidR="00041C05" w:rsidRDefault="00041C05" w:rsidP="00797353">
      <w:pPr>
        <w:ind w:firstLine="540"/>
        <w:jc w:val="both"/>
        <w:rPr>
          <w:b/>
          <w:bCs/>
        </w:rPr>
      </w:pPr>
    </w:p>
    <w:p w14:paraId="64936371" w14:textId="024BF670" w:rsidR="00C878BB" w:rsidRDefault="00C878BB" w:rsidP="00C878BB">
      <w:pPr>
        <w:pStyle w:val="ListParagraph"/>
        <w:numPr>
          <w:ilvl w:val="0"/>
          <w:numId w:val="1"/>
        </w:numPr>
        <w:jc w:val="both"/>
        <w:rPr>
          <w:b/>
          <w:bCs/>
          <w:u w:val="single"/>
        </w:rPr>
      </w:pPr>
      <w:r>
        <w:rPr>
          <w:b/>
          <w:bCs/>
          <w:u w:val="single"/>
        </w:rPr>
        <w:t xml:space="preserve">Trigger the CI/CD </w:t>
      </w:r>
      <w:r w:rsidR="00BF02BE">
        <w:rPr>
          <w:b/>
          <w:bCs/>
          <w:u w:val="single"/>
        </w:rPr>
        <w:t>pipeline</w:t>
      </w:r>
    </w:p>
    <w:p w14:paraId="5638B56F" w14:textId="1460D25A" w:rsidR="00797353" w:rsidRDefault="00C878BB" w:rsidP="00C878BB">
      <w:pPr>
        <w:pStyle w:val="ListParagraph"/>
        <w:numPr>
          <w:ilvl w:val="0"/>
          <w:numId w:val="3"/>
        </w:numPr>
        <w:ind w:left="630" w:hanging="180"/>
        <w:jc w:val="both"/>
        <w:rPr>
          <w:b/>
          <w:bCs/>
        </w:rPr>
      </w:pPr>
      <w:r>
        <w:rPr>
          <w:b/>
          <w:bCs/>
        </w:rPr>
        <w:t>Go to the first job and trigger it by clicking build now from the Jenkins dashboard.</w:t>
      </w:r>
    </w:p>
    <w:p w14:paraId="41EC2999" w14:textId="315E69F9" w:rsidR="00C878BB" w:rsidRDefault="00C878BB" w:rsidP="00C878BB">
      <w:pPr>
        <w:pStyle w:val="ListParagraph"/>
        <w:numPr>
          <w:ilvl w:val="0"/>
          <w:numId w:val="3"/>
        </w:numPr>
        <w:ind w:left="630" w:hanging="180"/>
        <w:jc w:val="both"/>
        <w:rPr>
          <w:b/>
          <w:bCs/>
        </w:rPr>
      </w:pPr>
      <w:r>
        <w:rPr>
          <w:b/>
          <w:bCs/>
        </w:rPr>
        <w:t>Click on the Enable auto refresh option to see the real time progress.</w:t>
      </w:r>
    </w:p>
    <w:p w14:paraId="0E1436F3" w14:textId="14FF1BA5" w:rsidR="00C878BB" w:rsidRDefault="00C878BB" w:rsidP="00C878BB">
      <w:pPr>
        <w:pStyle w:val="ListParagraph"/>
        <w:numPr>
          <w:ilvl w:val="0"/>
          <w:numId w:val="3"/>
        </w:numPr>
        <w:ind w:left="630" w:hanging="180"/>
        <w:jc w:val="both"/>
        <w:rPr>
          <w:b/>
          <w:bCs/>
        </w:rPr>
      </w:pPr>
      <w:r>
        <w:rPr>
          <w:b/>
          <w:bCs/>
        </w:rPr>
        <w:t xml:space="preserve">We can see the </w:t>
      </w:r>
      <w:r w:rsidR="00BF02BE">
        <w:rPr>
          <w:b/>
          <w:bCs/>
        </w:rPr>
        <w:t>current</w:t>
      </w:r>
      <w:r>
        <w:rPr>
          <w:b/>
          <w:bCs/>
        </w:rPr>
        <w:t xml:space="preserve"> job executing in the CI/CD pipeline.</w:t>
      </w:r>
    </w:p>
    <w:p w14:paraId="1C71E5FA" w14:textId="30639698" w:rsidR="00C878BB" w:rsidRDefault="00C878BB" w:rsidP="00C878BB">
      <w:pPr>
        <w:pStyle w:val="ListParagraph"/>
        <w:numPr>
          <w:ilvl w:val="0"/>
          <w:numId w:val="3"/>
        </w:numPr>
        <w:ind w:left="630" w:hanging="180"/>
        <w:jc w:val="both"/>
        <w:rPr>
          <w:b/>
          <w:bCs/>
        </w:rPr>
      </w:pPr>
      <w:r>
        <w:rPr>
          <w:b/>
          <w:bCs/>
        </w:rPr>
        <w:t>Then we can see the blink icon on the dashboard.</w:t>
      </w:r>
    </w:p>
    <w:p w14:paraId="03CAEAFF" w14:textId="62D31496" w:rsidR="00C878BB" w:rsidRDefault="00C878BB" w:rsidP="00C878BB">
      <w:pPr>
        <w:ind w:left="450"/>
        <w:jc w:val="both"/>
        <w:rPr>
          <w:b/>
          <w:bCs/>
        </w:rPr>
      </w:pPr>
    </w:p>
    <w:p w14:paraId="261A7B48" w14:textId="21123D19" w:rsidR="00C44CE2" w:rsidRDefault="008116FB" w:rsidP="00DF626B">
      <w:pPr>
        <w:ind w:left="450"/>
        <w:jc w:val="both"/>
        <w:rPr>
          <w:b/>
          <w:bCs/>
        </w:rPr>
      </w:pPr>
      <w:r>
        <w:rPr>
          <w:noProof/>
        </w:rPr>
        <w:drawing>
          <wp:inline distT="0" distB="0" distL="0" distR="0" wp14:anchorId="11AE25C1" wp14:editId="5CB99092">
            <wp:extent cx="5832779" cy="245580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8777" cy="2466749"/>
                    </a:xfrm>
                    <a:prstGeom prst="rect">
                      <a:avLst/>
                    </a:prstGeom>
                  </pic:spPr>
                </pic:pic>
              </a:graphicData>
            </a:graphic>
          </wp:inline>
        </w:drawing>
      </w:r>
    </w:p>
    <w:p w14:paraId="2EDD319B" w14:textId="77777777" w:rsidR="00C44CE2" w:rsidRDefault="00C44CE2" w:rsidP="004D3AC7">
      <w:pPr>
        <w:ind w:firstLine="540"/>
        <w:jc w:val="both"/>
        <w:rPr>
          <w:b/>
          <w:bCs/>
        </w:rPr>
      </w:pPr>
    </w:p>
    <w:p w14:paraId="6B956DAD" w14:textId="2CDCFC4A" w:rsidR="00C44CE2" w:rsidRPr="00C44CE2" w:rsidRDefault="00683C15" w:rsidP="004D3AC7">
      <w:pPr>
        <w:ind w:firstLine="540"/>
        <w:jc w:val="both"/>
        <w:rPr>
          <w:b/>
          <w:bCs/>
        </w:rPr>
      </w:pPr>
      <w:r>
        <w:rPr>
          <w:noProof/>
        </w:rPr>
        <w:drawing>
          <wp:inline distT="0" distB="0" distL="0" distR="0" wp14:anchorId="34C7699E" wp14:editId="7CFF9D4B">
            <wp:extent cx="5925376" cy="25998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4671" cy="2639007"/>
                    </a:xfrm>
                    <a:prstGeom prst="rect">
                      <a:avLst/>
                    </a:prstGeom>
                  </pic:spPr>
                </pic:pic>
              </a:graphicData>
            </a:graphic>
          </wp:inline>
        </w:drawing>
      </w:r>
    </w:p>
    <w:p w14:paraId="54C39D45" w14:textId="77777777" w:rsidR="00D50271" w:rsidRPr="00F846D2" w:rsidRDefault="00D50271" w:rsidP="00D50271">
      <w:pPr>
        <w:pStyle w:val="ListParagraph"/>
        <w:ind w:left="630"/>
        <w:jc w:val="both"/>
      </w:pPr>
    </w:p>
    <w:p w14:paraId="17229B90" w14:textId="38B2090E" w:rsidR="00DF626B" w:rsidRPr="00DF626B" w:rsidRDefault="00683C15" w:rsidP="00DF626B">
      <w:pPr>
        <w:pStyle w:val="ListParagraph"/>
        <w:numPr>
          <w:ilvl w:val="0"/>
          <w:numId w:val="1"/>
        </w:numPr>
        <w:jc w:val="both"/>
        <w:rPr>
          <w:b/>
          <w:bCs/>
          <w:u w:val="single"/>
        </w:rPr>
      </w:pPr>
      <w:r w:rsidRPr="00DF626B">
        <w:rPr>
          <w:b/>
          <w:bCs/>
          <w:u w:val="single"/>
        </w:rPr>
        <w:t>To view the better CI/CD pipe</w:t>
      </w:r>
      <w:r w:rsidR="00DF626B" w:rsidRPr="00DF626B">
        <w:rPr>
          <w:b/>
          <w:bCs/>
          <w:u w:val="single"/>
        </w:rPr>
        <w:t>line on dashboard</w:t>
      </w:r>
    </w:p>
    <w:p w14:paraId="16597446" w14:textId="14D2EAB1" w:rsidR="003D5046" w:rsidRDefault="00DF626B" w:rsidP="00DF626B">
      <w:pPr>
        <w:pStyle w:val="ListParagraph"/>
        <w:numPr>
          <w:ilvl w:val="0"/>
          <w:numId w:val="3"/>
        </w:numPr>
        <w:ind w:left="630" w:hanging="180"/>
        <w:jc w:val="both"/>
      </w:pPr>
      <w:r>
        <w:t xml:space="preserve">Go to the dashboard and click on </w:t>
      </w:r>
      <w:proofErr w:type="gramStart"/>
      <w:r>
        <w:t>the(</w:t>
      </w:r>
      <w:proofErr w:type="gramEnd"/>
      <w:r w:rsidRPr="00DF626B">
        <w:rPr>
          <w:b/>
          <w:bCs/>
        </w:rPr>
        <w:t>+</w:t>
      </w:r>
      <w:r>
        <w:t>) new view.</w:t>
      </w:r>
    </w:p>
    <w:p w14:paraId="6E1AB8A0" w14:textId="1229B2DC" w:rsidR="00DF626B" w:rsidRDefault="00DF626B" w:rsidP="00DF626B">
      <w:pPr>
        <w:pStyle w:val="ListParagraph"/>
        <w:ind w:left="630"/>
        <w:jc w:val="both"/>
      </w:pPr>
    </w:p>
    <w:p w14:paraId="64BF6894" w14:textId="38CD1B7C" w:rsidR="00DF626B" w:rsidRPr="00D15216" w:rsidRDefault="00DF626B" w:rsidP="00DF626B">
      <w:pPr>
        <w:pStyle w:val="ListParagraph"/>
        <w:ind w:left="630"/>
        <w:jc w:val="both"/>
      </w:pPr>
      <w:r>
        <w:rPr>
          <w:noProof/>
        </w:rPr>
        <w:lastRenderedPageBreak/>
        <w:drawing>
          <wp:inline distT="0" distB="0" distL="0" distR="0" wp14:anchorId="2FA42443" wp14:editId="7DD839A4">
            <wp:extent cx="3523635" cy="1422604"/>
            <wp:effectExtent l="0" t="0" r="63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0825" cy="1465880"/>
                    </a:xfrm>
                    <a:prstGeom prst="rect">
                      <a:avLst/>
                    </a:prstGeom>
                  </pic:spPr>
                </pic:pic>
              </a:graphicData>
            </a:graphic>
          </wp:inline>
        </w:drawing>
      </w:r>
    </w:p>
    <w:p w14:paraId="4537C31D" w14:textId="0744FD17" w:rsidR="00CE6079" w:rsidRPr="00D15216" w:rsidRDefault="00CE6079" w:rsidP="000C566B">
      <w:pPr>
        <w:pStyle w:val="ListParagraph"/>
        <w:ind w:left="630"/>
        <w:jc w:val="both"/>
        <w:rPr>
          <w:b/>
          <w:bCs/>
        </w:rPr>
      </w:pPr>
    </w:p>
    <w:p w14:paraId="7CAE0EC1" w14:textId="70651FBC" w:rsidR="00CE6079" w:rsidRDefault="00CE6079" w:rsidP="000C566B">
      <w:pPr>
        <w:pStyle w:val="ListParagraph"/>
        <w:ind w:left="630"/>
        <w:jc w:val="both"/>
        <w:rPr>
          <w:b/>
          <w:bCs/>
        </w:rPr>
      </w:pPr>
    </w:p>
    <w:p w14:paraId="727F5F50" w14:textId="0182DA68" w:rsidR="00DF626B" w:rsidRPr="00DF626B" w:rsidRDefault="00DF626B" w:rsidP="00DF626B">
      <w:pPr>
        <w:pStyle w:val="ListParagraph"/>
        <w:numPr>
          <w:ilvl w:val="0"/>
          <w:numId w:val="3"/>
        </w:numPr>
        <w:ind w:left="630" w:hanging="180"/>
        <w:jc w:val="both"/>
      </w:pPr>
      <w:r w:rsidRPr="00DF626B">
        <w:t>We can see the List View and My View option</w:t>
      </w:r>
    </w:p>
    <w:p w14:paraId="7416E871" w14:textId="77777777" w:rsidR="000C566B" w:rsidRPr="00D15216" w:rsidRDefault="000C566B" w:rsidP="000C566B">
      <w:pPr>
        <w:pStyle w:val="ListParagraph"/>
        <w:ind w:left="630"/>
        <w:jc w:val="both"/>
        <w:rPr>
          <w:b/>
          <w:bCs/>
        </w:rPr>
      </w:pPr>
    </w:p>
    <w:p w14:paraId="5335ED42" w14:textId="140180A8" w:rsidR="000C566B" w:rsidRDefault="000C566B" w:rsidP="000C566B">
      <w:pPr>
        <w:pStyle w:val="ListParagraph"/>
        <w:ind w:left="630"/>
        <w:jc w:val="both"/>
        <w:rPr>
          <w:b/>
          <w:bCs/>
        </w:rPr>
      </w:pPr>
      <w:r w:rsidRPr="00D15216">
        <w:rPr>
          <w:b/>
          <w:bCs/>
        </w:rPr>
        <w:t xml:space="preserve"> </w:t>
      </w:r>
      <w:r w:rsidR="00DF626B">
        <w:rPr>
          <w:noProof/>
        </w:rPr>
        <w:drawing>
          <wp:inline distT="0" distB="0" distL="0" distR="0" wp14:anchorId="6D657833" wp14:editId="3070BF3C">
            <wp:extent cx="5594240" cy="1611369"/>
            <wp:effectExtent l="0" t="0" r="698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1618" cy="1653820"/>
                    </a:xfrm>
                    <a:prstGeom prst="rect">
                      <a:avLst/>
                    </a:prstGeom>
                  </pic:spPr>
                </pic:pic>
              </a:graphicData>
            </a:graphic>
          </wp:inline>
        </w:drawing>
      </w:r>
    </w:p>
    <w:p w14:paraId="18B15B57" w14:textId="6709E152" w:rsidR="00DF626B" w:rsidRDefault="00DF626B" w:rsidP="000C566B">
      <w:pPr>
        <w:pStyle w:val="ListParagraph"/>
        <w:ind w:left="630"/>
        <w:jc w:val="both"/>
        <w:rPr>
          <w:b/>
          <w:bCs/>
        </w:rPr>
      </w:pPr>
    </w:p>
    <w:p w14:paraId="0115FEA4" w14:textId="63AD97A1" w:rsidR="00DF626B" w:rsidRDefault="00DF626B" w:rsidP="00DF626B">
      <w:pPr>
        <w:pStyle w:val="ListParagraph"/>
        <w:numPr>
          <w:ilvl w:val="0"/>
          <w:numId w:val="3"/>
        </w:numPr>
        <w:ind w:left="630" w:hanging="180"/>
        <w:jc w:val="both"/>
        <w:rPr>
          <w:b/>
          <w:bCs/>
        </w:rPr>
      </w:pPr>
      <w:r w:rsidRPr="00DF626B">
        <w:t xml:space="preserve">Now go to the Mange Plugin and install </w:t>
      </w:r>
      <w:r>
        <w:t xml:space="preserve">plugin named as </w:t>
      </w:r>
      <w:r w:rsidRPr="00DF626B">
        <w:rPr>
          <w:b/>
          <w:bCs/>
        </w:rPr>
        <w:t>Build Pipeline</w:t>
      </w:r>
      <w:r>
        <w:rPr>
          <w:b/>
          <w:bCs/>
        </w:rPr>
        <w:t>.</w:t>
      </w:r>
    </w:p>
    <w:p w14:paraId="1EF207E5" w14:textId="6099A31B" w:rsidR="00DF626B" w:rsidRPr="00DF626B" w:rsidRDefault="00DF626B" w:rsidP="00DF626B">
      <w:pPr>
        <w:pStyle w:val="ListParagraph"/>
        <w:numPr>
          <w:ilvl w:val="0"/>
          <w:numId w:val="3"/>
        </w:numPr>
        <w:ind w:left="630" w:hanging="180"/>
        <w:jc w:val="both"/>
      </w:pPr>
      <w:r w:rsidRPr="00DF626B">
        <w:t xml:space="preserve">Once plugin Is installed, we can see the </w:t>
      </w:r>
      <w:r w:rsidRPr="00DF626B">
        <w:rPr>
          <w:b/>
          <w:bCs/>
        </w:rPr>
        <w:t>Build Pipeline View</w:t>
      </w:r>
      <w:r>
        <w:rPr>
          <w:b/>
          <w:bCs/>
        </w:rPr>
        <w:t xml:space="preserve">. </w:t>
      </w:r>
      <w:r>
        <w:t xml:space="preserve">Select the </w:t>
      </w:r>
      <w:r>
        <w:rPr>
          <w:b/>
          <w:bCs/>
        </w:rPr>
        <w:t>Build Pipeline View</w:t>
      </w:r>
      <w:r w:rsidR="004E73AF">
        <w:rPr>
          <w:b/>
          <w:bCs/>
        </w:rPr>
        <w:t xml:space="preserve"> </w:t>
      </w:r>
      <w:r w:rsidR="004E73AF">
        <w:t>and give the view name.</w:t>
      </w:r>
    </w:p>
    <w:p w14:paraId="46F9CEAC" w14:textId="787A7EB6" w:rsidR="00A16E8B" w:rsidRDefault="004E73AF" w:rsidP="00A16E8B">
      <w:pPr>
        <w:ind w:left="450"/>
        <w:jc w:val="both"/>
        <w:rPr>
          <w:b/>
          <w:bCs/>
        </w:rPr>
      </w:pPr>
      <w:r>
        <w:rPr>
          <w:noProof/>
        </w:rPr>
        <w:drawing>
          <wp:inline distT="0" distB="0" distL="0" distR="0" wp14:anchorId="7E24DEAA" wp14:editId="7165BC23">
            <wp:extent cx="6866104" cy="2202511"/>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921134" cy="2220164"/>
                    </a:xfrm>
                    <a:prstGeom prst="rect">
                      <a:avLst/>
                    </a:prstGeom>
                  </pic:spPr>
                </pic:pic>
              </a:graphicData>
            </a:graphic>
          </wp:inline>
        </w:drawing>
      </w:r>
    </w:p>
    <w:p w14:paraId="56CD04FE" w14:textId="1726AFCC" w:rsidR="004E73AF" w:rsidRDefault="004E73AF" w:rsidP="00A16E8B">
      <w:pPr>
        <w:pStyle w:val="ListParagraph"/>
        <w:numPr>
          <w:ilvl w:val="0"/>
          <w:numId w:val="3"/>
        </w:numPr>
        <w:ind w:left="630" w:hanging="180"/>
        <w:jc w:val="both"/>
      </w:pPr>
      <w:r>
        <w:t xml:space="preserve">Then click on the </w:t>
      </w:r>
      <w:r w:rsidR="00A16E8B">
        <w:t xml:space="preserve">OK a new screen will be open where we </w:t>
      </w:r>
      <w:proofErr w:type="gramStart"/>
      <w:r w:rsidR="00A16E8B">
        <w:t>have to</w:t>
      </w:r>
      <w:proofErr w:type="gramEnd"/>
      <w:r w:rsidR="00A16E8B">
        <w:t xml:space="preserve"> select the initial job name (</w:t>
      </w:r>
      <w:proofErr w:type="spellStart"/>
      <w:r w:rsidR="00A16E8B">
        <w:t>Developer_Compile</w:t>
      </w:r>
      <w:proofErr w:type="spellEnd"/>
      <w:r w:rsidR="00A16E8B">
        <w:t>) and click OK.</w:t>
      </w:r>
    </w:p>
    <w:p w14:paraId="08661984" w14:textId="4232E5B3" w:rsidR="00A16E8B" w:rsidRDefault="00A16E8B" w:rsidP="00A16E8B">
      <w:pPr>
        <w:pStyle w:val="ListParagraph"/>
        <w:ind w:left="630"/>
        <w:jc w:val="both"/>
      </w:pPr>
      <w:r>
        <w:rPr>
          <w:noProof/>
        </w:rPr>
        <w:lastRenderedPageBreak/>
        <w:drawing>
          <wp:inline distT="0" distB="0" distL="0" distR="0" wp14:anchorId="0BBA1B53" wp14:editId="4313AA0D">
            <wp:extent cx="6830261" cy="26318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91279" cy="2655393"/>
                    </a:xfrm>
                    <a:prstGeom prst="rect">
                      <a:avLst/>
                    </a:prstGeom>
                  </pic:spPr>
                </pic:pic>
              </a:graphicData>
            </a:graphic>
          </wp:inline>
        </w:drawing>
      </w:r>
    </w:p>
    <w:p w14:paraId="35A2CD88" w14:textId="47585C80" w:rsidR="00A16E8B" w:rsidRDefault="00A16E8B" w:rsidP="00A16E8B">
      <w:pPr>
        <w:pStyle w:val="ListParagraph"/>
        <w:ind w:left="630"/>
        <w:jc w:val="both"/>
      </w:pPr>
    </w:p>
    <w:p w14:paraId="23E169ED" w14:textId="6E1E503F" w:rsidR="00A16E8B" w:rsidRDefault="00A16E8B" w:rsidP="00A16E8B">
      <w:pPr>
        <w:pStyle w:val="ListParagraph"/>
        <w:numPr>
          <w:ilvl w:val="0"/>
          <w:numId w:val="3"/>
        </w:numPr>
        <w:ind w:left="630" w:hanging="180"/>
        <w:jc w:val="both"/>
      </w:pPr>
      <w:r>
        <w:t>Once setup is done, we can see the dashboard view like showed in below image.</w:t>
      </w:r>
    </w:p>
    <w:p w14:paraId="5912802E" w14:textId="35CC587A" w:rsidR="00A16E8B" w:rsidRDefault="00A16E8B" w:rsidP="00A16E8B">
      <w:pPr>
        <w:pStyle w:val="ListParagraph"/>
        <w:ind w:left="630"/>
        <w:jc w:val="both"/>
      </w:pPr>
    </w:p>
    <w:p w14:paraId="7EF08DF9" w14:textId="325C0CBB" w:rsidR="00A16E8B" w:rsidRDefault="00A16E8B" w:rsidP="00A16E8B">
      <w:pPr>
        <w:pStyle w:val="ListParagraph"/>
        <w:ind w:left="630"/>
        <w:jc w:val="both"/>
      </w:pPr>
      <w:r>
        <w:rPr>
          <w:noProof/>
        </w:rPr>
        <w:drawing>
          <wp:inline distT="0" distB="0" distL="0" distR="0" wp14:anchorId="6923B087" wp14:editId="052CF78F">
            <wp:extent cx="6655435" cy="24968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55435" cy="2496820"/>
                    </a:xfrm>
                    <a:prstGeom prst="rect">
                      <a:avLst/>
                    </a:prstGeom>
                    <a:noFill/>
                    <a:ln>
                      <a:noFill/>
                    </a:ln>
                  </pic:spPr>
                </pic:pic>
              </a:graphicData>
            </a:graphic>
          </wp:inline>
        </w:drawing>
      </w:r>
    </w:p>
    <w:p w14:paraId="7A189469" w14:textId="7CB08D4F" w:rsidR="00A16E8B" w:rsidRDefault="00A16E8B" w:rsidP="00AD0991">
      <w:pPr>
        <w:ind w:left="450"/>
        <w:jc w:val="both"/>
      </w:pPr>
      <w:r>
        <w:t xml:space="preserve">Just click on </w:t>
      </w:r>
      <w:r w:rsidRPr="00A16E8B">
        <w:rPr>
          <w:b/>
          <w:bCs/>
        </w:rPr>
        <w:t>Run</w:t>
      </w:r>
      <w:r>
        <w:t xml:space="preserve"> button on this dashboard view and we can see the pipeline.</w:t>
      </w:r>
    </w:p>
    <w:p w14:paraId="1C2A1380" w14:textId="3FC5FBD0" w:rsidR="00A16E8B" w:rsidRDefault="00A16E8B" w:rsidP="00A16E8B">
      <w:pPr>
        <w:pStyle w:val="ListParagraph"/>
        <w:numPr>
          <w:ilvl w:val="0"/>
          <w:numId w:val="3"/>
        </w:numPr>
        <w:ind w:left="630" w:hanging="180"/>
        <w:jc w:val="both"/>
      </w:pPr>
      <w:r>
        <w:t>Yellow: current executing</w:t>
      </w:r>
    </w:p>
    <w:p w14:paraId="295A3228" w14:textId="0979E330" w:rsidR="00A16E8B" w:rsidRDefault="00A16E8B" w:rsidP="00A16E8B">
      <w:pPr>
        <w:pStyle w:val="ListParagraph"/>
        <w:numPr>
          <w:ilvl w:val="0"/>
          <w:numId w:val="3"/>
        </w:numPr>
        <w:ind w:left="630" w:hanging="180"/>
        <w:jc w:val="both"/>
      </w:pPr>
      <w:r>
        <w:t>Green: executed</w:t>
      </w:r>
    </w:p>
    <w:p w14:paraId="240D6C06" w14:textId="554D79B4" w:rsidR="00A16E8B" w:rsidRDefault="00A16E8B" w:rsidP="00A16E8B">
      <w:pPr>
        <w:pStyle w:val="ListParagraph"/>
        <w:numPr>
          <w:ilvl w:val="0"/>
          <w:numId w:val="3"/>
        </w:numPr>
        <w:ind w:left="630" w:hanging="180"/>
        <w:jc w:val="both"/>
      </w:pPr>
      <w:r>
        <w:t>Blue: to be executed</w:t>
      </w:r>
    </w:p>
    <w:p w14:paraId="1842DCFD" w14:textId="478CB497" w:rsidR="00013754" w:rsidRDefault="00013754" w:rsidP="00A16E8B">
      <w:pPr>
        <w:pStyle w:val="ListParagraph"/>
        <w:numPr>
          <w:ilvl w:val="0"/>
          <w:numId w:val="3"/>
        </w:numPr>
        <w:ind w:left="630" w:hanging="180"/>
        <w:jc w:val="both"/>
      </w:pPr>
      <w:r>
        <w:t>Red: execution failed</w:t>
      </w:r>
    </w:p>
    <w:p w14:paraId="501D6BC7" w14:textId="0E434A9D" w:rsidR="00A16E8B" w:rsidRDefault="00A16E8B" w:rsidP="00A16E8B">
      <w:pPr>
        <w:ind w:left="450"/>
        <w:jc w:val="both"/>
        <w:rPr>
          <w:b/>
          <w:bCs/>
        </w:rPr>
      </w:pPr>
      <w:r w:rsidRPr="00A16E8B">
        <w:rPr>
          <w:b/>
          <w:bCs/>
        </w:rPr>
        <w:t>Note:</w:t>
      </w:r>
      <w:r>
        <w:rPr>
          <w:b/>
          <w:bCs/>
        </w:rPr>
        <w:t xml:space="preserve"> We can configure two build to show on view. Click configure on the view dashboard.</w:t>
      </w:r>
    </w:p>
    <w:p w14:paraId="16B851E3" w14:textId="1B05C535" w:rsidR="00A16E8B" w:rsidRDefault="00A16E8B" w:rsidP="00A16E8B">
      <w:pPr>
        <w:ind w:left="450"/>
        <w:jc w:val="both"/>
        <w:rPr>
          <w:b/>
          <w:bCs/>
        </w:rPr>
      </w:pPr>
      <w:r>
        <w:rPr>
          <w:noProof/>
        </w:rPr>
        <w:lastRenderedPageBreak/>
        <w:drawing>
          <wp:inline distT="0" distB="0" distL="0" distR="0" wp14:anchorId="7889058C" wp14:editId="081BD9B7">
            <wp:extent cx="6320822" cy="1341902"/>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9158" cy="1364902"/>
                    </a:xfrm>
                    <a:prstGeom prst="rect">
                      <a:avLst/>
                    </a:prstGeom>
                  </pic:spPr>
                </pic:pic>
              </a:graphicData>
            </a:graphic>
          </wp:inline>
        </w:drawing>
      </w:r>
      <w:r>
        <w:rPr>
          <w:b/>
          <w:bCs/>
        </w:rPr>
        <w:t xml:space="preserve"> </w:t>
      </w:r>
    </w:p>
    <w:p w14:paraId="476B434B" w14:textId="79016132" w:rsidR="003735A8" w:rsidRDefault="003735A8" w:rsidP="00A16E8B">
      <w:pPr>
        <w:ind w:left="450"/>
        <w:jc w:val="both"/>
        <w:rPr>
          <w:b/>
          <w:bCs/>
        </w:rPr>
      </w:pPr>
    </w:p>
    <w:p w14:paraId="44FAA9E8" w14:textId="0B464024" w:rsidR="003735A8" w:rsidRDefault="003735A8" w:rsidP="00A16E8B">
      <w:pPr>
        <w:ind w:left="450"/>
        <w:jc w:val="both"/>
        <w:rPr>
          <w:b/>
          <w:bCs/>
        </w:rPr>
      </w:pPr>
      <w:r>
        <w:rPr>
          <w:noProof/>
        </w:rPr>
        <w:drawing>
          <wp:inline distT="0" distB="0" distL="0" distR="0" wp14:anchorId="21665ECE" wp14:editId="0A08BBFF">
            <wp:extent cx="6167224" cy="2644218"/>
            <wp:effectExtent l="0" t="0" r="508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8385" cy="2670441"/>
                    </a:xfrm>
                    <a:prstGeom prst="rect">
                      <a:avLst/>
                    </a:prstGeom>
                  </pic:spPr>
                </pic:pic>
              </a:graphicData>
            </a:graphic>
          </wp:inline>
        </w:drawing>
      </w:r>
    </w:p>
    <w:p w14:paraId="21175F4D" w14:textId="18AFC59F" w:rsidR="001356A4" w:rsidRDefault="001356A4" w:rsidP="00A16E8B">
      <w:pPr>
        <w:ind w:left="450"/>
        <w:jc w:val="both"/>
        <w:rPr>
          <w:b/>
          <w:bCs/>
        </w:rPr>
      </w:pPr>
    </w:p>
    <w:p w14:paraId="2A3D2487" w14:textId="613F15F0" w:rsidR="001356A4" w:rsidRPr="00AD0991" w:rsidRDefault="001356A4" w:rsidP="00AD0991">
      <w:pPr>
        <w:pStyle w:val="ListParagraph"/>
        <w:numPr>
          <w:ilvl w:val="0"/>
          <w:numId w:val="3"/>
        </w:numPr>
        <w:ind w:left="630" w:hanging="180"/>
        <w:jc w:val="both"/>
      </w:pPr>
      <w:r w:rsidRPr="00AD0991">
        <w:t>In above dashboard view we can see two build is showing</w:t>
      </w:r>
      <w:r w:rsidR="0094129F">
        <w:t xml:space="preserve"> at a time</w:t>
      </w:r>
      <w:r w:rsidRPr="00AD0991">
        <w:t>.</w:t>
      </w:r>
    </w:p>
    <w:p w14:paraId="60411934" w14:textId="77777777" w:rsidR="00A16E8B" w:rsidRDefault="00A16E8B" w:rsidP="00A16E8B">
      <w:pPr>
        <w:pStyle w:val="ListParagraph"/>
        <w:ind w:left="630"/>
        <w:jc w:val="both"/>
      </w:pPr>
    </w:p>
    <w:p w14:paraId="424445ED" w14:textId="77777777" w:rsidR="00A16E8B" w:rsidRPr="004E73AF" w:rsidRDefault="00A16E8B" w:rsidP="00DF626B">
      <w:pPr>
        <w:ind w:left="450"/>
        <w:jc w:val="both"/>
      </w:pPr>
    </w:p>
    <w:p w14:paraId="463A18F1" w14:textId="77777777" w:rsidR="00163BF6" w:rsidRPr="00D15216" w:rsidRDefault="00163BF6" w:rsidP="00184F8E">
      <w:pPr>
        <w:ind w:left="540"/>
        <w:jc w:val="both"/>
        <w:rPr>
          <w:b/>
          <w:bCs/>
          <w:u w:val="single"/>
        </w:rPr>
      </w:pPr>
    </w:p>
    <w:p w14:paraId="5240D053" w14:textId="77777777" w:rsidR="004D1E79" w:rsidRPr="00D15216" w:rsidRDefault="004D1E79" w:rsidP="008A6368">
      <w:pPr>
        <w:pStyle w:val="HTMLPreformatted"/>
        <w:rPr>
          <w:color w:val="333333"/>
        </w:rPr>
      </w:pPr>
    </w:p>
    <w:p w14:paraId="26B18BA1" w14:textId="7F9716B1" w:rsidR="006E4A70" w:rsidRPr="00D15216" w:rsidRDefault="006E4A70" w:rsidP="004D1E79">
      <w:pPr>
        <w:jc w:val="both"/>
        <w:rPr>
          <w:color w:val="333333"/>
        </w:rPr>
      </w:pPr>
    </w:p>
    <w:p w14:paraId="4DB1FE86" w14:textId="407E42D5" w:rsidR="006E4A70" w:rsidRPr="00D15216" w:rsidRDefault="006E4A70" w:rsidP="00F1295B">
      <w:pPr>
        <w:pStyle w:val="ListParagraph"/>
        <w:ind w:left="630"/>
        <w:jc w:val="both"/>
        <w:rPr>
          <w:color w:val="333333"/>
        </w:rPr>
      </w:pPr>
    </w:p>
    <w:p w14:paraId="46D6AB49" w14:textId="3475FB6B" w:rsidR="006E4A70" w:rsidRPr="00D15216" w:rsidRDefault="006E4A70" w:rsidP="008A6368">
      <w:pPr>
        <w:pStyle w:val="HTMLPreformatted"/>
        <w:rPr>
          <w:color w:val="333333"/>
        </w:rPr>
      </w:pPr>
    </w:p>
    <w:p w14:paraId="2D3B00ED" w14:textId="77777777" w:rsidR="006E4A70" w:rsidRPr="00D15216" w:rsidRDefault="006E4A70" w:rsidP="008A6368">
      <w:pPr>
        <w:pStyle w:val="HTMLPreformatted"/>
        <w:rPr>
          <w:color w:val="333333"/>
        </w:rPr>
      </w:pPr>
    </w:p>
    <w:p w14:paraId="12AC76A9" w14:textId="77777777" w:rsidR="008A6368" w:rsidRPr="00D15216" w:rsidRDefault="008A6368" w:rsidP="008A6368">
      <w:pPr>
        <w:pStyle w:val="ListParagraph"/>
        <w:ind w:left="630"/>
        <w:jc w:val="both"/>
      </w:pPr>
    </w:p>
    <w:p w14:paraId="2B587CA4" w14:textId="77777777" w:rsidR="008A6368" w:rsidRPr="00D15216" w:rsidRDefault="008A6368" w:rsidP="008A6368">
      <w:pPr>
        <w:pStyle w:val="ListParagraph"/>
        <w:ind w:left="630"/>
        <w:jc w:val="both"/>
      </w:pPr>
    </w:p>
    <w:p w14:paraId="43D3719E" w14:textId="77777777" w:rsidR="008A6368" w:rsidRPr="00D15216" w:rsidRDefault="008A6368" w:rsidP="008A6368">
      <w:pPr>
        <w:pStyle w:val="ListParagraph"/>
        <w:jc w:val="both"/>
        <w:rPr>
          <w:b/>
          <w:bCs/>
        </w:rPr>
      </w:pPr>
    </w:p>
    <w:p w14:paraId="1AF10488" w14:textId="77777777" w:rsidR="00CA0C1E" w:rsidRPr="00D15216" w:rsidRDefault="00CA0C1E" w:rsidP="00CA0C1E">
      <w:pPr>
        <w:pStyle w:val="ListParagraph"/>
        <w:ind w:left="990"/>
        <w:jc w:val="both"/>
      </w:pPr>
    </w:p>
    <w:p w14:paraId="27FD011E" w14:textId="77777777" w:rsidR="00601ED4" w:rsidRPr="00D15216" w:rsidRDefault="00601ED4" w:rsidP="00D95433">
      <w:pPr>
        <w:pStyle w:val="ListParagraph"/>
        <w:ind w:left="630"/>
        <w:jc w:val="both"/>
        <w:rPr>
          <w:rFonts w:ascii="Segoe UI" w:hAnsi="Segoe UI" w:cs="Segoe UI"/>
          <w:color w:val="555459"/>
          <w:sz w:val="21"/>
          <w:szCs w:val="21"/>
        </w:rPr>
      </w:pPr>
    </w:p>
    <w:p w14:paraId="42D1C003" w14:textId="03C00045" w:rsidR="00601ED4" w:rsidRPr="00D15216" w:rsidRDefault="00601ED4" w:rsidP="00A44F69">
      <w:pPr>
        <w:shd w:val="clear" w:color="auto" w:fill="FFFFFF"/>
        <w:spacing w:before="150" w:after="150"/>
        <w:rPr>
          <w:rFonts w:ascii="Segoe UI" w:hAnsi="Segoe UI" w:cs="Segoe UI"/>
          <w:color w:val="555459"/>
          <w:sz w:val="21"/>
          <w:szCs w:val="21"/>
        </w:rPr>
      </w:pPr>
    </w:p>
    <w:p w14:paraId="77D70DFC" w14:textId="77777777" w:rsidR="00601ED4" w:rsidRPr="00D15216" w:rsidRDefault="00601ED4" w:rsidP="00A44F69">
      <w:pPr>
        <w:shd w:val="clear" w:color="auto" w:fill="FFFFFF"/>
        <w:spacing w:before="150" w:after="150"/>
        <w:rPr>
          <w:rFonts w:ascii="Segoe UI" w:hAnsi="Segoe UI" w:cs="Segoe UI"/>
          <w:color w:val="555459"/>
          <w:sz w:val="21"/>
          <w:szCs w:val="21"/>
        </w:rPr>
      </w:pPr>
    </w:p>
    <w:p w14:paraId="77931320" w14:textId="77777777" w:rsidR="0093004E" w:rsidRPr="00D15216" w:rsidRDefault="0093004E" w:rsidP="00A44F69">
      <w:pPr>
        <w:shd w:val="clear" w:color="auto" w:fill="FFFFFF"/>
        <w:spacing w:before="150" w:after="150"/>
        <w:rPr>
          <w:rFonts w:ascii="Segoe UI" w:hAnsi="Segoe UI" w:cs="Segoe UI"/>
          <w:color w:val="555459"/>
          <w:sz w:val="21"/>
          <w:szCs w:val="21"/>
        </w:rPr>
      </w:pPr>
    </w:p>
    <w:p w14:paraId="050FCFDC" w14:textId="77777777" w:rsidR="00A44F69" w:rsidRPr="00D15216" w:rsidRDefault="00A44F69" w:rsidP="00A44F69">
      <w:pPr>
        <w:pStyle w:val="z-BottomofForm"/>
      </w:pPr>
      <w:r w:rsidRPr="00D15216">
        <w:t>Bottom of Form</w:t>
      </w:r>
    </w:p>
    <w:p w14:paraId="64CD00C4" w14:textId="77777777" w:rsidR="00A44F69" w:rsidRPr="00D15216" w:rsidRDefault="00A44F69" w:rsidP="00A44F69">
      <w:pPr>
        <w:pStyle w:val="ListParagraph"/>
        <w:jc w:val="both"/>
        <w:rPr>
          <w:b/>
          <w:bCs/>
          <w:u w:val="single"/>
        </w:rPr>
      </w:pPr>
    </w:p>
    <w:p w14:paraId="0C5025A8" w14:textId="77777777" w:rsidR="00A44F69" w:rsidRPr="00D15216" w:rsidRDefault="00A44F69" w:rsidP="00A44F69">
      <w:pPr>
        <w:pStyle w:val="ListParagraph"/>
        <w:jc w:val="both"/>
        <w:rPr>
          <w:b/>
          <w:bCs/>
        </w:rPr>
      </w:pPr>
    </w:p>
    <w:p w14:paraId="1A915512" w14:textId="77777777" w:rsidR="00AC1636" w:rsidRPr="00D15216" w:rsidRDefault="00AC1636" w:rsidP="00AC1636">
      <w:pPr>
        <w:ind w:left="450"/>
        <w:jc w:val="both"/>
        <w:rPr>
          <w:b/>
          <w:bCs/>
          <w:u w:val="single"/>
        </w:rPr>
      </w:pPr>
    </w:p>
    <w:p w14:paraId="410AE8F3" w14:textId="77777777" w:rsidR="00A234DE" w:rsidRPr="00D15216" w:rsidRDefault="00A234DE" w:rsidP="0077059A">
      <w:pPr>
        <w:pStyle w:val="ListParagraph"/>
        <w:ind w:left="630"/>
        <w:jc w:val="both"/>
      </w:pPr>
    </w:p>
    <w:p w14:paraId="5D066FB9" w14:textId="2205A546" w:rsidR="00091563" w:rsidRPr="00D15216" w:rsidRDefault="00091563" w:rsidP="009005B4">
      <w:pPr>
        <w:jc w:val="both"/>
      </w:pPr>
    </w:p>
    <w:p w14:paraId="4DA222F4" w14:textId="77777777" w:rsidR="009005B4" w:rsidRPr="00D15216" w:rsidRDefault="009005B4" w:rsidP="009005B4">
      <w:pPr>
        <w:jc w:val="both"/>
      </w:pPr>
    </w:p>
    <w:p w14:paraId="11B6CC1E" w14:textId="2CC15B1D" w:rsidR="002C19CE" w:rsidRPr="00D15216" w:rsidRDefault="002C19CE" w:rsidP="0077059A">
      <w:pPr>
        <w:pStyle w:val="ListParagraph"/>
        <w:ind w:left="630"/>
        <w:jc w:val="both"/>
      </w:pPr>
    </w:p>
    <w:p w14:paraId="10D13491" w14:textId="77777777" w:rsidR="002C19CE" w:rsidRPr="00D15216" w:rsidRDefault="002C19CE" w:rsidP="0077059A">
      <w:pPr>
        <w:pStyle w:val="ListParagraph"/>
        <w:ind w:left="630"/>
        <w:jc w:val="both"/>
      </w:pPr>
    </w:p>
    <w:p w14:paraId="4BD75C62" w14:textId="45B2E665" w:rsidR="00BA5B8E" w:rsidRPr="00D15216" w:rsidRDefault="00BA5B8E" w:rsidP="0077059A">
      <w:pPr>
        <w:pStyle w:val="ListParagraph"/>
        <w:ind w:left="630"/>
        <w:jc w:val="both"/>
      </w:pPr>
    </w:p>
    <w:p w14:paraId="7B3D8E59" w14:textId="77777777" w:rsidR="003B36C4" w:rsidRPr="00D15216" w:rsidRDefault="003B36C4" w:rsidP="0077059A">
      <w:pPr>
        <w:pStyle w:val="ListParagraph"/>
        <w:ind w:left="630"/>
        <w:jc w:val="both"/>
      </w:pPr>
    </w:p>
    <w:p w14:paraId="39FBFBC6" w14:textId="77777777" w:rsidR="00BA5B8E" w:rsidRPr="00D15216" w:rsidRDefault="00BA5B8E" w:rsidP="0077059A">
      <w:pPr>
        <w:pStyle w:val="ListParagraph"/>
        <w:ind w:left="630"/>
        <w:jc w:val="both"/>
      </w:pPr>
    </w:p>
    <w:p w14:paraId="49FF0E00" w14:textId="701070B4" w:rsidR="003050F7" w:rsidRPr="00D15216" w:rsidRDefault="003050F7" w:rsidP="003050F7">
      <w:pPr>
        <w:pStyle w:val="ListParagraph"/>
        <w:ind w:left="630"/>
        <w:jc w:val="both"/>
      </w:pPr>
    </w:p>
    <w:p w14:paraId="30EAAE2A" w14:textId="77777777" w:rsidR="003050F7" w:rsidRPr="00D15216" w:rsidRDefault="003050F7" w:rsidP="003050F7">
      <w:pPr>
        <w:pStyle w:val="ListParagraph"/>
        <w:ind w:left="630"/>
        <w:jc w:val="both"/>
      </w:pPr>
    </w:p>
    <w:p w14:paraId="1C989FE8" w14:textId="77777777" w:rsidR="003050F7" w:rsidRPr="00D15216" w:rsidRDefault="003050F7" w:rsidP="003050F7">
      <w:pPr>
        <w:pStyle w:val="ListParagraph"/>
        <w:ind w:left="630"/>
        <w:jc w:val="both"/>
      </w:pPr>
    </w:p>
    <w:p w14:paraId="15E34A10" w14:textId="77777777" w:rsidR="000C020F" w:rsidRPr="00D15216" w:rsidRDefault="000C020F" w:rsidP="000C020F">
      <w:pPr>
        <w:jc w:val="both"/>
      </w:pPr>
    </w:p>
    <w:p w14:paraId="267E41CE" w14:textId="77777777" w:rsidR="002B44E4" w:rsidRPr="00D15216" w:rsidRDefault="002B44E4" w:rsidP="002B44E4">
      <w:pPr>
        <w:pStyle w:val="ListParagraph"/>
        <w:ind w:left="630"/>
        <w:jc w:val="both"/>
      </w:pPr>
    </w:p>
    <w:p w14:paraId="28FAAF0A" w14:textId="3EBD329F" w:rsidR="002B44E4" w:rsidRPr="00D15216" w:rsidRDefault="002B44E4" w:rsidP="002B44E4">
      <w:pPr>
        <w:ind w:left="450"/>
        <w:jc w:val="both"/>
      </w:pPr>
    </w:p>
    <w:p w14:paraId="157CB68F" w14:textId="77777777" w:rsidR="004C2DBB" w:rsidRPr="00D15216" w:rsidRDefault="004C2DBB" w:rsidP="00BD1DAC">
      <w:pPr>
        <w:pStyle w:val="ListParagraph"/>
        <w:ind w:left="1080"/>
        <w:jc w:val="both"/>
      </w:pPr>
    </w:p>
    <w:p w14:paraId="552DDB8F" w14:textId="77777777" w:rsidR="004C2DBB" w:rsidRPr="00D15216" w:rsidRDefault="004C2DBB" w:rsidP="004C2DBB">
      <w:pPr>
        <w:pStyle w:val="ListParagraph"/>
        <w:jc w:val="both"/>
      </w:pPr>
    </w:p>
    <w:p w14:paraId="6EB961B6" w14:textId="0237FA09" w:rsidR="004C2DBB" w:rsidRPr="00D15216" w:rsidRDefault="004C2DBB" w:rsidP="004C2DBB">
      <w:pPr>
        <w:jc w:val="both"/>
      </w:pPr>
    </w:p>
    <w:p w14:paraId="387FD77A" w14:textId="77777777" w:rsidR="004C2DBB" w:rsidRPr="00D15216" w:rsidRDefault="004C2DBB" w:rsidP="004C2DBB">
      <w:pPr>
        <w:jc w:val="both"/>
      </w:pPr>
    </w:p>
    <w:p w14:paraId="19554996" w14:textId="5CA89081" w:rsidR="004C2DBB" w:rsidRPr="00D15216" w:rsidRDefault="004C2DBB" w:rsidP="004C2DBB">
      <w:pPr>
        <w:jc w:val="both"/>
      </w:pPr>
    </w:p>
    <w:p w14:paraId="6DED1F44" w14:textId="77777777" w:rsidR="004C2DBB" w:rsidRPr="00D15216" w:rsidRDefault="004C2DBB" w:rsidP="004C2DBB">
      <w:pPr>
        <w:jc w:val="both"/>
      </w:pPr>
    </w:p>
    <w:p w14:paraId="3C1F837E" w14:textId="0C55FD63" w:rsidR="00331F27" w:rsidRPr="00D15216" w:rsidRDefault="00331F27" w:rsidP="00331F27">
      <w:pPr>
        <w:ind w:left="450"/>
        <w:jc w:val="both"/>
      </w:pPr>
    </w:p>
    <w:p w14:paraId="59E689AB" w14:textId="3032528C" w:rsidR="00331F27" w:rsidRPr="00D15216" w:rsidRDefault="00331F27" w:rsidP="00331F27">
      <w:pPr>
        <w:ind w:left="450"/>
        <w:jc w:val="both"/>
      </w:pPr>
    </w:p>
    <w:p w14:paraId="3803BF5D" w14:textId="77777777" w:rsidR="00331F27" w:rsidRPr="00D15216" w:rsidRDefault="00331F27" w:rsidP="00331F27">
      <w:pPr>
        <w:jc w:val="both"/>
      </w:pPr>
    </w:p>
    <w:p w14:paraId="7944D28C" w14:textId="77777777" w:rsidR="00835370" w:rsidRPr="00D15216" w:rsidRDefault="00835370" w:rsidP="00835370">
      <w:pPr>
        <w:ind w:left="450"/>
        <w:jc w:val="both"/>
      </w:pPr>
    </w:p>
    <w:p w14:paraId="4C3DF15C" w14:textId="77777777" w:rsidR="00955821" w:rsidRPr="00D15216" w:rsidRDefault="00955821" w:rsidP="00C711E3">
      <w:pPr>
        <w:pStyle w:val="ListParagraph"/>
        <w:jc w:val="both"/>
        <w:rPr>
          <w:b/>
          <w:bCs/>
          <w:u w:val="single"/>
        </w:rPr>
      </w:pPr>
    </w:p>
    <w:p w14:paraId="0DEBA772" w14:textId="65C2EE6D" w:rsidR="00C26D5A" w:rsidRPr="00D15216" w:rsidRDefault="00C26D5A" w:rsidP="00C26D5A">
      <w:pPr>
        <w:pStyle w:val="ListParagraph"/>
        <w:ind w:left="630"/>
        <w:jc w:val="both"/>
        <w:rPr>
          <w:b/>
          <w:bCs/>
          <w:u w:val="single"/>
        </w:rPr>
      </w:pPr>
    </w:p>
    <w:p w14:paraId="0241AB96" w14:textId="77777777" w:rsidR="00C26D5A" w:rsidRPr="00D15216" w:rsidRDefault="00C26D5A" w:rsidP="00C26D5A">
      <w:pPr>
        <w:pStyle w:val="ListParagraph"/>
        <w:ind w:left="630"/>
        <w:jc w:val="both"/>
        <w:rPr>
          <w:b/>
          <w:bCs/>
          <w:u w:val="single"/>
        </w:rPr>
      </w:pPr>
    </w:p>
    <w:p w14:paraId="40D5AE20" w14:textId="2E75648F" w:rsidR="005015E8" w:rsidRPr="00D15216" w:rsidRDefault="005015E8" w:rsidP="005015E8">
      <w:pPr>
        <w:pStyle w:val="ListParagraph"/>
        <w:ind w:left="630"/>
        <w:jc w:val="both"/>
        <w:rPr>
          <w:b/>
          <w:bCs/>
        </w:rPr>
      </w:pPr>
    </w:p>
    <w:p w14:paraId="689F7B44" w14:textId="77777777" w:rsidR="005015E8" w:rsidRPr="00D15216" w:rsidRDefault="005015E8" w:rsidP="005015E8">
      <w:pPr>
        <w:pStyle w:val="ListParagraph"/>
        <w:ind w:left="630"/>
        <w:jc w:val="both"/>
        <w:rPr>
          <w:b/>
          <w:bCs/>
        </w:rPr>
      </w:pPr>
    </w:p>
    <w:p w14:paraId="51CBFEE2" w14:textId="19FDF58D" w:rsidR="005015E8" w:rsidRPr="00D15216" w:rsidRDefault="005015E8" w:rsidP="005015E8">
      <w:pPr>
        <w:ind w:left="450"/>
        <w:jc w:val="both"/>
      </w:pPr>
    </w:p>
    <w:p w14:paraId="3EC1E6B5" w14:textId="77777777" w:rsidR="005015E8" w:rsidRPr="00D15216" w:rsidRDefault="005015E8" w:rsidP="005015E8">
      <w:pPr>
        <w:ind w:left="450"/>
        <w:jc w:val="both"/>
      </w:pPr>
    </w:p>
    <w:p w14:paraId="4CE7E938" w14:textId="77777777" w:rsidR="00DE734D" w:rsidRPr="00D15216" w:rsidRDefault="00DE734D" w:rsidP="00DE734D">
      <w:pPr>
        <w:pStyle w:val="ListParagraph"/>
        <w:ind w:left="1440"/>
        <w:jc w:val="both"/>
      </w:pPr>
    </w:p>
    <w:p w14:paraId="43398FC0" w14:textId="6B2EFFAD" w:rsidR="00DE734D" w:rsidRPr="00D15216" w:rsidRDefault="00DE734D"/>
    <w:sectPr w:rsidR="00DE734D" w:rsidRPr="00D15216" w:rsidSect="00B95B9A">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pt;height:11.1pt" o:bullet="t">
        <v:imagedata r:id="rId1" o:title="msoD5B3"/>
      </v:shape>
    </w:pict>
  </w:numPicBullet>
  <w:abstractNum w:abstractNumId="0" w15:restartNumberingAfterBreak="0">
    <w:nsid w:val="0F7828D3"/>
    <w:multiLevelType w:val="hybridMultilevel"/>
    <w:tmpl w:val="98A6800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AE910DA"/>
    <w:multiLevelType w:val="hybridMultilevel"/>
    <w:tmpl w:val="B01A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8327D"/>
    <w:multiLevelType w:val="hybridMultilevel"/>
    <w:tmpl w:val="274A867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1CAD41BE"/>
    <w:multiLevelType w:val="hybridMultilevel"/>
    <w:tmpl w:val="A510DDD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CC1B66"/>
    <w:multiLevelType w:val="hybridMultilevel"/>
    <w:tmpl w:val="A59CB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FD0C8C"/>
    <w:multiLevelType w:val="hybridMultilevel"/>
    <w:tmpl w:val="249E2A80"/>
    <w:lvl w:ilvl="0" w:tplc="0409000D">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6" w15:restartNumberingAfterBreak="0">
    <w:nsid w:val="24D955C6"/>
    <w:multiLevelType w:val="hybridMultilevel"/>
    <w:tmpl w:val="CE7A9334"/>
    <w:lvl w:ilvl="0" w:tplc="E42C16B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15:restartNumberingAfterBreak="0">
    <w:nsid w:val="28F16451"/>
    <w:multiLevelType w:val="multilevel"/>
    <w:tmpl w:val="6964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33E04"/>
    <w:multiLevelType w:val="hybridMultilevel"/>
    <w:tmpl w:val="33BC1C02"/>
    <w:lvl w:ilvl="0" w:tplc="513035A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2E8B45A5"/>
    <w:multiLevelType w:val="hybridMultilevel"/>
    <w:tmpl w:val="029C778C"/>
    <w:lvl w:ilvl="0" w:tplc="04090007">
      <w:start w:val="1"/>
      <w:numFmt w:val="bullet"/>
      <w:lvlText w:val=""/>
      <w:lvlPicBulletId w:val="0"/>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F5A3912"/>
    <w:multiLevelType w:val="hybridMultilevel"/>
    <w:tmpl w:val="500688AC"/>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FA80B2B"/>
    <w:multiLevelType w:val="hybridMultilevel"/>
    <w:tmpl w:val="3E7A3414"/>
    <w:lvl w:ilvl="0" w:tplc="669852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4E6448"/>
    <w:multiLevelType w:val="hybridMultilevel"/>
    <w:tmpl w:val="B25ACE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7B693A"/>
    <w:multiLevelType w:val="hybridMultilevel"/>
    <w:tmpl w:val="4C6419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EA3560"/>
    <w:multiLevelType w:val="hybridMultilevel"/>
    <w:tmpl w:val="77822E2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417D4B"/>
    <w:multiLevelType w:val="hybridMultilevel"/>
    <w:tmpl w:val="21008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869AB"/>
    <w:multiLevelType w:val="hybridMultilevel"/>
    <w:tmpl w:val="4BFC80D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A071CF"/>
    <w:multiLevelType w:val="hybridMultilevel"/>
    <w:tmpl w:val="E20A57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77924AF"/>
    <w:multiLevelType w:val="hybridMultilevel"/>
    <w:tmpl w:val="ED1E50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7436EE"/>
    <w:multiLevelType w:val="multilevel"/>
    <w:tmpl w:val="18F4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8B7ECE"/>
    <w:multiLevelType w:val="hybridMultilevel"/>
    <w:tmpl w:val="0A663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3F77A4"/>
    <w:multiLevelType w:val="hybridMultilevel"/>
    <w:tmpl w:val="418CF1BC"/>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15:restartNumberingAfterBreak="0">
    <w:nsid w:val="50E647E4"/>
    <w:multiLevelType w:val="hybridMultilevel"/>
    <w:tmpl w:val="820ECE30"/>
    <w:lvl w:ilvl="0" w:tplc="FC2CADC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50ED6B3D"/>
    <w:multiLevelType w:val="hybridMultilevel"/>
    <w:tmpl w:val="F5AAFBAA"/>
    <w:lvl w:ilvl="0" w:tplc="947A9A5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562F2351"/>
    <w:multiLevelType w:val="hybridMultilevel"/>
    <w:tmpl w:val="124A0AE6"/>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5B0A49BB"/>
    <w:multiLevelType w:val="hybridMultilevel"/>
    <w:tmpl w:val="331E9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964B4D"/>
    <w:multiLevelType w:val="hybridMultilevel"/>
    <w:tmpl w:val="67906B6C"/>
    <w:lvl w:ilvl="0" w:tplc="C35C5CA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71E0794D"/>
    <w:multiLevelType w:val="hybridMultilevel"/>
    <w:tmpl w:val="C58E642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68344E9"/>
    <w:multiLevelType w:val="hybridMultilevel"/>
    <w:tmpl w:val="DDC445E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BDF5E51"/>
    <w:multiLevelType w:val="hybridMultilevel"/>
    <w:tmpl w:val="6D86194A"/>
    <w:lvl w:ilvl="0" w:tplc="04090007">
      <w:start w:val="1"/>
      <w:numFmt w:val="bullet"/>
      <w:lvlText w:val=""/>
      <w:lvlPicBulletId w:val="0"/>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7E4C6EDB"/>
    <w:multiLevelType w:val="hybridMultilevel"/>
    <w:tmpl w:val="DD188C4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2"/>
  </w:num>
  <w:num w:numId="3">
    <w:abstractNumId w:val="0"/>
  </w:num>
  <w:num w:numId="4">
    <w:abstractNumId w:val="15"/>
  </w:num>
  <w:num w:numId="5">
    <w:abstractNumId w:val="26"/>
  </w:num>
  <w:num w:numId="6">
    <w:abstractNumId w:val="10"/>
  </w:num>
  <w:num w:numId="7">
    <w:abstractNumId w:val="9"/>
  </w:num>
  <w:num w:numId="8">
    <w:abstractNumId w:val="11"/>
  </w:num>
  <w:num w:numId="9">
    <w:abstractNumId w:val="5"/>
  </w:num>
  <w:num w:numId="10">
    <w:abstractNumId w:val="6"/>
  </w:num>
  <w:num w:numId="11">
    <w:abstractNumId w:val="3"/>
  </w:num>
  <w:num w:numId="12">
    <w:abstractNumId w:val="13"/>
  </w:num>
  <w:num w:numId="13">
    <w:abstractNumId w:val="16"/>
  </w:num>
  <w:num w:numId="14">
    <w:abstractNumId w:val="27"/>
  </w:num>
  <w:num w:numId="15">
    <w:abstractNumId w:val="28"/>
  </w:num>
  <w:num w:numId="16">
    <w:abstractNumId w:val="30"/>
  </w:num>
  <w:num w:numId="17">
    <w:abstractNumId w:val="18"/>
  </w:num>
  <w:num w:numId="18">
    <w:abstractNumId w:val="14"/>
  </w:num>
  <w:num w:numId="19">
    <w:abstractNumId w:val="22"/>
  </w:num>
  <w:num w:numId="20">
    <w:abstractNumId w:val="4"/>
  </w:num>
  <w:num w:numId="21">
    <w:abstractNumId w:val="19"/>
  </w:num>
  <w:num w:numId="22">
    <w:abstractNumId w:val="20"/>
  </w:num>
  <w:num w:numId="23">
    <w:abstractNumId w:val="23"/>
  </w:num>
  <w:num w:numId="24">
    <w:abstractNumId w:val="8"/>
  </w:num>
  <w:num w:numId="25">
    <w:abstractNumId w:val="1"/>
  </w:num>
  <w:num w:numId="26">
    <w:abstractNumId w:val="2"/>
  </w:num>
  <w:num w:numId="27">
    <w:abstractNumId w:val="21"/>
  </w:num>
  <w:num w:numId="28">
    <w:abstractNumId w:val="29"/>
  </w:num>
  <w:num w:numId="29">
    <w:abstractNumId w:val="17"/>
  </w:num>
  <w:num w:numId="30">
    <w:abstractNumId w:val="24"/>
  </w:num>
  <w:num w:numId="3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umar, Lakhichandra">
    <w15:presenceInfo w15:providerId="AD" w15:userId="S::Lakhichandra.Kumar@CenturyLink.com::7101fa32-c4c5-4b13-ab97-8f501c433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74"/>
    <w:rsid w:val="00013754"/>
    <w:rsid w:val="00040214"/>
    <w:rsid w:val="00041749"/>
    <w:rsid w:val="00041C05"/>
    <w:rsid w:val="00051047"/>
    <w:rsid w:val="00052354"/>
    <w:rsid w:val="000759A8"/>
    <w:rsid w:val="00091563"/>
    <w:rsid w:val="000A4108"/>
    <w:rsid w:val="000C020F"/>
    <w:rsid w:val="000C566B"/>
    <w:rsid w:val="000D07A2"/>
    <w:rsid w:val="000D6B9D"/>
    <w:rsid w:val="000E74A7"/>
    <w:rsid w:val="000F4122"/>
    <w:rsid w:val="0010417B"/>
    <w:rsid w:val="001146CE"/>
    <w:rsid w:val="001356A4"/>
    <w:rsid w:val="00137901"/>
    <w:rsid w:val="00163BF6"/>
    <w:rsid w:val="00184F8E"/>
    <w:rsid w:val="001A50FA"/>
    <w:rsid w:val="001C06CC"/>
    <w:rsid w:val="001C3981"/>
    <w:rsid w:val="002213E7"/>
    <w:rsid w:val="002233BF"/>
    <w:rsid w:val="002607CE"/>
    <w:rsid w:val="002633AB"/>
    <w:rsid w:val="00285818"/>
    <w:rsid w:val="002A7436"/>
    <w:rsid w:val="002B44E4"/>
    <w:rsid w:val="002C19CE"/>
    <w:rsid w:val="002C7F2B"/>
    <w:rsid w:val="002D6EB8"/>
    <w:rsid w:val="002F0CF0"/>
    <w:rsid w:val="003050F7"/>
    <w:rsid w:val="00331F27"/>
    <w:rsid w:val="00365F5A"/>
    <w:rsid w:val="003735A8"/>
    <w:rsid w:val="003800E9"/>
    <w:rsid w:val="00386405"/>
    <w:rsid w:val="0039682D"/>
    <w:rsid w:val="003B36C4"/>
    <w:rsid w:val="003B5A9D"/>
    <w:rsid w:val="003D5046"/>
    <w:rsid w:val="003F4674"/>
    <w:rsid w:val="00425DA1"/>
    <w:rsid w:val="0043396A"/>
    <w:rsid w:val="00434F09"/>
    <w:rsid w:val="00437082"/>
    <w:rsid w:val="00437D82"/>
    <w:rsid w:val="00443CE1"/>
    <w:rsid w:val="00461AAF"/>
    <w:rsid w:val="00497E84"/>
    <w:rsid w:val="004A17CF"/>
    <w:rsid w:val="004C2DBB"/>
    <w:rsid w:val="004D1E79"/>
    <w:rsid w:val="004D3AC7"/>
    <w:rsid w:val="004E2FF9"/>
    <w:rsid w:val="004E6F0C"/>
    <w:rsid w:val="004E73AF"/>
    <w:rsid w:val="005015E8"/>
    <w:rsid w:val="00526347"/>
    <w:rsid w:val="00531694"/>
    <w:rsid w:val="0054675A"/>
    <w:rsid w:val="00573679"/>
    <w:rsid w:val="00587B89"/>
    <w:rsid w:val="005A630B"/>
    <w:rsid w:val="005D52F9"/>
    <w:rsid w:val="005E371A"/>
    <w:rsid w:val="00601ED4"/>
    <w:rsid w:val="00683C15"/>
    <w:rsid w:val="006903F7"/>
    <w:rsid w:val="00692772"/>
    <w:rsid w:val="006C2F36"/>
    <w:rsid w:val="006C3DD4"/>
    <w:rsid w:val="006D1147"/>
    <w:rsid w:val="006D6D8B"/>
    <w:rsid w:val="006E4A70"/>
    <w:rsid w:val="007237A1"/>
    <w:rsid w:val="00737A71"/>
    <w:rsid w:val="0075017D"/>
    <w:rsid w:val="00765D91"/>
    <w:rsid w:val="0077059A"/>
    <w:rsid w:val="007820CB"/>
    <w:rsid w:val="00797353"/>
    <w:rsid w:val="007B79C3"/>
    <w:rsid w:val="007E0501"/>
    <w:rsid w:val="008116FB"/>
    <w:rsid w:val="00835370"/>
    <w:rsid w:val="0085178E"/>
    <w:rsid w:val="0085670E"/>
    <w:rsid w:val="00862A44"/>
    <w:rsid w:val="00876D58"/>
    <w:rsid w:val="008816EB"/>
    <w:rsid w:val="008A6368"/>
    <w:rsid w:val="008A7F7D"/>
    <w:rsid w:val="009005B4"/>
    <w:rsid w:val="0093004E"/>
    <w:rsid w:val="00941201"/>
    <w:rsid w:val="0094129F"/>
    <w:rsid w:val="00942D06"/>
    <w:rsid w:val="0094525C"/>
    <w:rsid w:val="00947589"/>
    <w:rsid w:val="00955821"/>
    <w:rsid w:val="00975539"/>
    <w:rsid w:val="009821A9"/>
    <w:rsid w:val="00984B02"/>
    <w:rsid w:val="00997547"/>
    <w:rsid w:val="009A53B9"/>
    <w:rsid w:val="009B36C9"/>
    <w:rsid w:val="009E5134"/>
    <w:rsid w:val="00A16E8B"/>
    <w:rsid w:val="00A234DE"/>
    <w:rsid w:val="00A41B4C"/>
    <w:rsid w:val="00A44F69"/>
    <w:rsid w:val="00A718E3"/>
    <w:rsid w:val="00A8716A"/>
    <w:rsid w:val="00AB29E0"/>
    <w:rsid w:val="00AC1636"/>
    <w:rsid w:val="00AC44FD"/>
    <w:rsid w:val="00AD0991"/>
    <w:rsid w:val="00AF1D64"/>
    <w:rsid w:val="00AF3E98"/>
    <w:rsid w:val="00B029E1"/>
    <w:rsid w:val="00B178D0"/>
    <w:rsid w:val="00B53886"/>
    <w:rsid w:val="00B7246C"/>
    <w:rsid w:val="00B86DA3"/>
    <w:rsid w:val="00B901D0"/>
    <w:rsid w:val="00B95B9A"/>
    <w:rsid w:val="00BA5B8E"/>
    <w:rsid w:val="00BD1DAC"/>
    <w:rsid w:val="00BE442F"/>
    <w:rsid w:val="00BE5F83"/>
    <w:rsid w:val="00BF02BE"/>
    <w:rsid w:val="00C00081"/>
    <w:rsid w:val="00C04E55"/>
    <w:rsid w:val="00C13AD5"/>
    <w:rsid w:val="00C25F20"/>
    <w:rsid w:val="00C26D5A"/>
    <w:rsid w:val="00C44CE2"/>
    <w:rsid w:val="00C711E3"/>
    <w:rsid w:val="00C75686"/>
    <w:rsid w:val="00C878BB"/>
    <w:rsid w:val="00CA0C1E"/>
    <w:rsid w:val="00CA1D96"/>
    <w:rsid w:val="00CE6079"/>
    <w:rsid w:val="00CF6A78"/>
    <w:rsid w:val="00D01182"/>
    <w:rsid w:val="00D15216"/>
    <w:rsid w:val="00D421B6"/>
    <w:rsid w:val="00D46729"/>
    <w:rsid w:val="00D50271"/>
    <w:rsid w:val="00D51F71"/>
    <w:rsid w:val="00D60E73"/>
    <w:rsid w:val="00D66C33"/>
    <w:rsid w:val="00D8050E"/>
    <w:rsid w:val="00D95433"/>
    <w:rsid w:val="00DC4719"/>
    <w:rsid w:val="00DE734D"/>
    <w:rsid w:val="00DF626B"/>
    <w:rsid w:val="00E37D43"/>
    <w:rsid w:val="00E43276"/>
    <w:rsid w:val="00E452FE"/>
    <w:rsid w:val="00E47BEF"/>
    <w:rsid w:val="00E637D4"/>
    <w:rsid w:val="00E772B7"/>
    <w:rsid w:val="00E81C82"/>
    <w:rsid w:val="00EA0216"/>
    <w:rsid w:val="00EB0823"/>
    <w:rsid w:val="00EC3365"/>
    <w:rsid w:val="00EC6F75"/>
    <w:rsid w:val="00ED7DA2"/>
    <w:rsid w:val="00EE4678"/>
    <w:rsid w:val="00EF07D4"/>
    <w:rsid w:val="00EF3991"/>
    <w:rsid w:val="00F1295B"/>
    <w:rsid w:val="00F454CE"/>
    <w:rsid w:val="00F52DAF"/>
    <w:rsid w:val="00F82A1B"/>
    <w:rsid w:val="00F846D2"/>
    <w:rsid w:val="00FA5821"/>
    <w:rsid w:val="00FB6AAE"/>
    <w:rsid w:val="00FC5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EF2C2E2"/>
  <w15:chartTrackingRefBased/>
  <w15:docId w15:val="{00B4BF85-3764-4DF8-A2C4-743BF2C0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E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34D"/>
    <w:pPr>
      <w:ind w:left="720"/>
      <w:contextualSpacing/>
    </w:pPr>
  </w:style>
  <w:style w:type="paragraph" w:styleId="BalloonText">
    <w:name w:val="Balloon Text"/>
    <w:basedOn w:val="Normal"/>
    <w:link w:val="BalloonTextChar"/>
    <w:uiPriority w:val="99"/>
    <w:semiHidden/>
    <w:unhideWhenUsed/>
    <w:rsid w:val="00D805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050E"/>
    <w:rPr>
      <w:rFonts w:ascii="Segoe UI" w:hAnsi="Segoe UI" w:cs="Segoe UI"/>
      <w:sz w:val="18"/>
      <w:szCs w:val="18"/>
    </w:rPr>
  </w:style>
  <w:style w:type="character" w:styleId="CommentReference">
    <w:name w:val="annotation reference"/>
    <w:basedOn w:val="DefaultParagraphFont"/>
    <w:uiPriority w:val="99"/>
    <w:semiHidden/>
    <w:unhideWhenUsed/>
    <w:rsid w:val="005A630B"/>
    <w:rPr>
      <w:sz w:val="16"/>
      <w:szCs w:val="16"/>
    </w:rPr>
  </w:style>
  <w:style w:type="paragraph" w:styleId="CommentText">
    <w:name w:val="annotation text"/>
    <w:basedOn w:val="Normal"/>
    <w:link w:val="CommentTextChar"/>
    <w:uiPriority w:val="99"/>
    <w:semiHidden/>
    <w:unhideWhenUsed/>
    <w:rsid w:val="005A630B"/>
    <w:pPr>
      <w:spacing w:line="240" w:lineRule="auto"/>
    </w:pPr>
    <w:rPr>
      <w:sz w:val="20"/>
      <w:szCs w:val="20"/>
    </w:rPr>
  </w:style>
  <w:style w:type="character" w:customStyle="1" w:styleId="CommentTextChar">
    <w:name w:val="Comment Text Char"/>
    <w:basedOn w:val="DefaultParagraphFont"/>
    <w:link w:val="CommentText"/>
    <w:uiPriority w:val="99"/>
    <w:semiHidden/>
    <w:rsid w:val="005A630B"/>
    <w:rPr>
      <w:sz w:val="20"/>
      <w:szCs w:val="20"/>
    </w:rPr>
  </w:style>
  <w:style w:type="paragraph" w:styleId="CommentSubject">
    <w:name w:val="annotation subject"/>
    <w:basedOn w:val="CommentText"/>
    <w:next w:val="CommentText"/>
    <w:link w:val="CommentSubjectChar"/>
    <w:uiPriority w:val="99"/>
    <w:semiHidden/>
    <w:unhideWhenUsed/>
    <w:rsid w:val="005A630B"/>
    <w:rPr>
      <w:b/>
      <w:bCs/>
    </w:rPr>
  </w:style>
  <w:style w:type="character" w:customStyle="1" w:styleId="CommentSubjectChar">
    <w:name w:val="Comment Subject Char"/>
    <w:basedOn w:val="CommentTextChar"/>
    <w:link w:val="CommentSubject"/>
    <w:uiPriority w:val="99"/>
    <w:semiHidden/>
    <w:rsid w:val="005A630B"/>
    <w:rPr>
      <w:b/>
      <w:bCs/>
      <w:sz w:val="20"/>
      <w:szCs w:val="20"/>
    </w:rPr>
  </w:style>
  <w:style w:type="paragraph" w:styleId="HTMLPreformatted">
    <w:name w:val="HTML Preformatted"/>
    <w:basedOn w:val="Normal"/>
    <w:link w:val="HTMLPreformattedChar"/>
    <w:uiPriority w:val="99"/>
    <w:semiHidden/>
    <w:unhideWhenUsed/>
    <w:rsid w:val="007B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79C3"/>
    <w:rPr>
      <w:rFonts w:ascii="Courier New" w:eastAsia="Times New Roman" w:hAnsi="Courier New" w:cs="Courier New"/>
      <w:sz w:val="20"/>
      <w:szCs w:val="20"/>
    </w:rPr>
  </w:style>
  <w:style w:type="character" w:styleId="Hyperlink">
    <w:name w:val="Hyperlink"/>
    <w:basedOn w:val="DefaultParagraphFont"/>
    <w:uiPriority w:val="99"/>
    <w:unhideWhenUsed/>
    <w:rsid w:val="00CA1D96"/>
    <w:rPr>
      <w:color w:val="0000FF"/>
      <w:u w:val="single"/>
    </w:rPr>
  </w:style>
  <w:style w:type="character" w:styleId="UnresolvedMention">
    <w:name w:val="Unresolved Mention"/>
    <w:basedOn w:val="DefaultParagraphFont"/>
    <w:uiPriority w:val="99"/>
    <w:semiHidden/>
    <w:unhideWhenUsed/>
    <w:rsid w:val="00A8716A"/>
    <w:rPr>
      <w:color w:val="605E5C"/>
      <w:shd w:val="clear" w:color="auto" w:fill="E1DFDD"/>
    </w:rPr>
  </w:style>
  <w:style w:type="table" w:styleId="TableGrid">
    <w:name w:val="Table Grid"/>
    <w:basedOn w:val="TableNormal"/>
    <w:uiPriority w:val="39"/>
    <w:rsid w:val="00750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title">
    <w:name w:val="page_title"/>
    <w:basedOn w:val="DefaultParagraphFont"/>
    <w:rsid w:val="00A44F69"/>
  </w:style>
  <w:style w:type="paragraph" w:styleId="z-TopofForm">
    <w:name w:val="HTML Top of Form"/>
    <w:basedOn w:val="Normal"/>
    <w:next w:val="Normal"/>
    <w:link w:val="z-TopofFormChar"/>
    <w:hidden/>
    <w:uiPriority w:val="99"/>
    <w:semiHidden/>
    <w:unhideWhenUsed/>
    <w:rsid w:val="00A44F6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44F69"/>
    <w:rPr>
      <w:rFonts w:ascii="Arial" w:eastAsia="Times New Roman" w:hAnsi="Arial" w:cs="Arial"/>
      <w:vanish/>
      <w:sz w:val="16"/>
      <w:szCs w:val="16"/>
    </w:rPr>
  </w:style>
  <w:style w:type="character" w:customStyle="1" w:styleId="semiboldnormalprimarytext">
    <w:name w:val="semibold_normal_primary_text"/>
    <w:basedOn w:val="DefaultParagraphFont"/>
    <w:rsid w:val="00A44F69"/>
  </w:style>
  <w:style w:type="character" w:customStyle="1" w:styleId="semilightnormalprimarytext">
    <w:name w:val="semilight_normal_primary_text"/>
    <w:basedOn w:val="DefaultParagraphFont"/>
    <w:rsid w:val="00A44F69"/>
  </w:style>
  <w:style w:type="character" w:customStyle="1" w:styleId="onclickactionlink">
    <w:name w:val="onclick_action_link"/>
    <w:basedOn w:val="DefaultParagraphFont"/>
    <w:rsid w:val="00A44F69"/>
  </w:style>
  <w:style w:type="character" w:styleId="Strong">
    <w:name w:val="Strong"/>
    <w:basedOn w:val="DefaultParagraphFont"/>
    <w:uiPriority w:val="22"/>
    <w:qFormat/>
    <w:rsid w:val="00A44F69"/>
    <w:rPr>
      <w:b/>
      <w:bCs/>
    </w:rPr>
  </w:style>
  <w:style w:type="paragraph" w:styleId="z-BottomofForm">
    <w:name w:val="HTML Bottom of Form"/>
    <w:basedOn w:val="Normal"/>
    <w:next w:val="Normal"/>
    <w:link w:val="z-BottomofFormChar"/>
    <w:hidden/>
    <w:uiPriority w:val="99"/>
    <w:semiHidden/>
    <w:unhideWhenUsed/>
    <w:rsid w:val="00A44F6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44F69"/>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601ED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A636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213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052296">
      <w:bodyDiv w:val="1"/>
      <w:marLeft w:val="0"/>
      <w:marRight w:val="0"/>
      <w:marTop w:val="0"/>
      <w:marBottom w:val="0"/>
      <w:divBdr>
        <w:top w:val="none" w:sz="0" w:space="0" w:color="auto"/>
        <w:left w:val="none" w:sz="0" w:space="0" w:color="auto"/>
        <w:bottom w:val="none" w:sz="0" w:space="0" w:color="auto"/>
        <w:right w:val="none" w:sz="0" w:space="0" w:color="auto"/>
      </w:divBdr>
    </w:div>
    <w:div w:id="506679197">
      <w:bodyDiv w:val="1"/>
      <w:marLeft w:val="0"/>
      <w:marRight w:val="0"/>
      <w:marTop w:val="0"/>
      <w:marBottom w:val="0"/>
      <w:divBdr>
        <w:top w:val="none" w:sz="0" w:space="0" w:color="auto"/>
        <w:left w:val="none" w:sz="0" w:space="0" w:color="auto"/>
        <w:bottom w:val="none" w:sz="0" w:space="0" w:color="auto"/>
        <w:right w:val="none" w:sz="0" w:space="0" w:color="auto"/>
      </w:divBdr>
      <w:divsChild>
        <w:div w:id="25108732">
          <w:marLeft w:val="0"/>
          <w:marRight w:val="0"/>
          <w:marTop w:val="0"/>
          <w:marBottom w:val="240"/>
          <w:divBdr>
            <w:top w:val="none" w:sz="0" w:space="0" w:color="auto"/>
            <w:left w:val="none" w:sz="0" w:space="0" w:color="auto"/>
            <w:bottom w:val="none" w:sz="0" w:space="0" w:color="auto"/>
            <w:right w:val="none" w:sz="0" w:space="0" w:color="auto"/>
          </w:divBdr>
          <w:divsChild>
            <w:div w:id="1404832229">
              <w:marLeft w:val="0"/>
              <w:marRight w:val="0"/>
              <w:marTop w:val="0"/>
              <w:marBottom w:val="0"/>
              <w:divBdr>
                <w:top w:val="none" w:sz="0" w:space="0" w:color="auto"/>
                <w:left w:val="none" w:sz="0" w:space="0" w:color="auto"/>
                <w:bottom w:val="none" w:sz="0" w:space="0" w:color="auto"/>
                <w:right w:val="none" w:sz="0" w:space="0" w:color="auto"/>
              </w:divBdr>
            </w:div>
            <w:div w:id="480460948">
              <w:marLeft w:val="0"/>
              <w:marRight w:val="0"/>
              <w:marTop w:val="0"/>
              <w:marBottom w:val="0"/>
              <w:divBdr>
                <w:top w:val="none" w:sz="0" w:space="0" w:color="auto"/>
                <w:left w:val="none" w:sz="0" w:space="0" w:color="auto"/>
                <w:bottom w:val="none" w:sz="0" w:space="0" w:color="auto"/>
                <w:right w:val="none" w:sz="0" w:space="0" w:color="auto"/>
              </w:divBdr>
            </w:div>
          </w:divsChild>
        </w:div>
        <w:div w:id="597178056">
          <w:marLeft w:val="0"/>
          <w:marRight w:val="0"/>
          <w:marTop w:val="0"/>
          <w:marBottom w:val="0"/>
          <w:divBdr>
            <w:top w:val="none" w:sz="0" w:space="0" w:color="auto"/>
            <w:left w:val="none" w:sz="0" w:space="0" w:color="auto"/>
            <w:bottom w:val="none" w:sz="0" w:space="0" w:color="auto"/>
            <w:right w:val="none" w:sz="0" w:space="0" w:color="auto"/>
          </w:divBdr>
          <w:divsChild>
            <w:div w:id="1819876935">
              <w:marLeft w:val="0"/>
              <w:marRight w:val="0"/>
              <w:marTop w:val="0"/>
              <w:marBottom w:val="300"/>
              <w:divBdr>
                <w:top w:val="none" w:sz="0" w:space="0" w:color="auto"/>
                <w:left w:val="none" w:sz="0" w:space="0" w:color="auto"/>
                <w:bottom w:val="none" w:sz="0" w:space="0" w:color="auto"/>
                <w:right w:val="none" w:sz="0" w:space="0" w:color="auto"/>
              </w:divBdr>
            </w:div>
            <w:div w:id="768237859">
              <w:marLeft w:val="0"/>
              <w:marRight w:val="0"/>
              <w:marTop w:val="0"/>
              <w:marBottom w:val="0"/>
              <w:divBdr>
                <w:top w:val="none" w:sz="0" w:space="0" w:color="auto"/>
                <w:left w:val="none" w:sz="0" w:space="0" w:color="auto"/>
                <w:bottom w:val="none" w:sz="0" w:space="0" w:color="auto"/>
                <w:right w:val="none" w:sz="0" w:space="0" w:color="auto"/>
              </w:divBdr>
              <w:divsChild>
                <w:div w:id="762453820">
                  <w:marLeft w:val="0"/>
                  <w:marRight w:val="0"/>
                  <w:marTop w:val="0"/>
                  <w:marBottom w:val="0"/>
                  <w:divBdr>
                    <w:top w:val="none" w:sz="0" w:space="0" w:color="auto"/>
                    <w:left w:val="none" w:sz="0" w:space="0" w:color="auto"/>
                    <w:bottom w:val="none" w:sz="0" w:space="0" w:color="auto"/>
                    <w:right w:val="none" w:sz="0" w:space="0" w:color="auto"/>
                  </w:divBdr>
                </w:div>
                <w:div w:id="1247615586">
                  <w:marLeft w:val="0"/>
                  <w:marRight w:val="0"/>
                  <w:marTop w:val="0"/>
                  <w:marBottom w:val="225"/>
                  <w:divBdr>
                    <w:top w:val="none" w:sz="0" w:space="0" w:color="auto"/>
                    <w:left w:val="none" w:sz="0" w:space="0" w:color="auto"/>
                    <w:bottom w:val="none" w:sz="0" w:space="0" w:color="auto"/>
                    <w:right w:val="none" w:sz="0" w:space="0" w:color="auto"/>
                  </w:divBdr>
                  <w:divsChild>
                    <w:div w:id="1374697296">
                      <w:marLeft w:val="0"/>
                      <w:marRight w:val="0"/>
                      <w:marTop w:val="0"/>
                      <w:marBottom w:val="225"/>
                      <w:divBdr>
                        <w:top w:val="none" w:sz="0" w:space="0" w:color="auto"/>
                        <w:left w:val="none" w:sz="0" w:space="0" w:color="auto"/>
                        <w:bottom w:val="none" w:sz="0" w:space="0" w:color="auto"/>
                        <w:right w:val="none" w:sz="0" w:space="0" w:color="auto"/>
                      </w:divBdr>
                    </w:div>
                    <w:div w:id="2107840822">
                      <w:marLeft w:val="0"/>
                      <w:marRight w:val="0"/>
                      <w:marTop w:val="0"/>
                      <w:marBottom w:val="225"/>
                      <w:divBdr>
                        <w:top w:val="none" w:sz="0" w:space="0" w:color="auto"/>
                        <w:left w:val="none" w:sz="0" w:space="0" w:color="auto"/>
                        <w:bottom w:val="none" w:sz="0" w:space="0" w:color="auto"/>
                        <w:right w:val="none" w:sz="0" w:space="0" w:color="auto"/>
                      </w:divBdr>
                    </w:div>
                    <w:div w:id="937179876">
                      <w:marLeft w:val="0"/>
                      <w:marRight w:val="0"/>
                      <w:marTop w:val="0"/>
                      <w:marBottom w:val="225"/>
                      <w:divBdr>
                        <w:top w:val="none" w:sz="0" w:space="0" w:color="auto"/>
                        <w:left w:val="none" w:sz="0" w:space="0" w:color="auto"/>
                        <w:bottom w:val="none" w:sz="0" w:space="0" w:color="auto"/>
                        <w:right w:val="none" w:sz="0" w:space="0" w:color="auto"/>
                      </w:divBdr>
                    </w:div>
                    <w:div w:id="1278029986">
                      <w:marLeft w:val="0"/>
                      <w:marRight w:val="0"/>
                      <w:marTop w:val="0"/>
                      <w:marBottom w:val="225"/>
                      <w:divBdr>
                        <w:top w:val="none" w:sz="0" w:space="0" w:color="auto"/>
                        <w:left w:val="none" w:sz="0" w:space="0" w:color="auto"/>
                        <w:bottom w:val="none" w:sz="0" w:space="0" w:color="auto"/>
                        <w:right w:val="none" w:sz="0" w:space="0" w:color="auto"/>
                      </w:divBdr>
                    </w:div>
                    <w:div w:id="1049261763">
                      <w:marLeft w:val="0"/>
                      <w:marRight w:val="0"/>
                      <w:marTop w:val="0"/>
                      <w:marBottom w:val="225"/>
                      <w:divBdr>
                        <w:top w:val="none" w:sz="0" w:space="0" w:color="auto"/>
                        <w:left w:val="none" w:sz="0" w:space="0" w:color="auto"/>
                        <w:bottom w:val="none" w:sz="0" w:space="0" w:color="auto"/>
                        <w:right w:val="none" w:sz="0" w:space="0" w:color="auto"/>
                      </w:divBdr>
                    </w:div>
                    <w:div w:id="892891089">
                      <w:marLeft w:val="0"/>
                      <w:marRight w:val="0"/>
                      <w:marTop w:val="0"/>
                      <w:marBottom w:val="0"/>
                      <w:divBdr>
                        <w:top w:val="single" w:sz="6" w:space="0" w:color="4D52A1"/>
                        <w:left w:val="single" w:sz="6" w:space="0" w:color="4D52A1"/>
                        <w:bottom w:val="single" w:sz="6" w:space="0" w:color="4D52A1"/>
                        <w:right w:val="single" w:sz="6" w:space="0" w:color="4D52A1"/>
                      </w:divBdr>
                      <w:divsChild>
                        <w:div w:id="752975309">
                          <w:marLeft w:val="0"/>
                          <w:marRight w:val="0"/>
                          <w:marTop w:val="0"/>
                          <w:marBottom w:val="0"/>
                          <w:divBdr>
                            <w:top w:val="single" w:sz="2" w:space="6" w:color="4D52A1"/>
                            <w:left w:val="single" w:sz="2" w:space="6" w:color="4D52A1"/>
                            <w:bottom w:val="single" w:sz="2" w:space="6" w:color="4D52A1"/>
                            <w:right w:val="single" w:sz="2" w:space="6" w:color="4D52A1"/>
                          </w:divBdr>
                          <w:divsChild>
                            <w:div w:id="1256479446">
                              <w:marLeft w:val="0"/>
                              <w:marRight w:val="0"/>
                              <w:marTop w:val="0"/>
                              <w:marBottom w:val="0"/>
                              <w:divBdr>
                                <w:top w:val="none" w:sz="0" w:space="0" w:color="auto"/>
                                <w:left w:val="none" w:sz="0" w:space="0" w:color="auto"/>
                                <w:bottom w:val="none" w:sz="0" w:space="0" w:color="auto"/>
                                <w:right w:val="none" w:sz="0" w:space="0" w:color="auto"/>
                              </w:divBdr>
                            </w:div>
                            <w:div w:id="2041121674">
                              <w:marLeft w:val="0"/>
                              <w:marRight w:val="0"/>
                              <w:marTop w:val="0"/>
                              <w:marBottom w:val="0"/>
                              <w:divBdr>
                                <w:top w:val="none" w:sz="0" w:space="0" w:color="auto"/>
                                <w:left w:val="none" w:sz="0" w:space="0" w:color="auto"/>
                                <w:bottom w:val="none" w:sz="0" w:space="0" w:color="auto"/>
                                <w:right w:val="none" w:sz="0" w:space="0" w:color="auto"/>
                              </w:divBdr>
                            </w:div>
                          </w:divsChild>
                        </w:div>
                        <w:div w:id="1897162914">
                          <w:marLeft w:val="0"/>
                          <w:marRight w:val="0"/>
                          <w:marTop w:val="300"/>
                          <w:marBottom w:val="0"/>
                          <w:divBdr>
                            <w:top w:val="none" w:sz="0" w:space="0" w:color="auto"/>
                            <w:left w:val="none" w:sz="0" w:space="0" w:color="auto"/>
                            <w:bottom w:val="none" w:sz="0" w:space="0" w:color="auto"/>
                            <w:right w:val="none" w:sz="0" w:space="0" w:color="auto"/>
                          </w:divBdr>
                          <w:divsChild>
                            <w:div w:id="1794669763">
                              <w:marLeft w:val="0"/>
                              <w:marRight w:val="0"/>
                              <w:marTop w:val="0"/>
                              <w:marBottom w:val="225"/>
                              <w:divBdr>
                                <w:top w:val="none" w:sz="0" w:space="0" w:color="auto"/>
                                <w:left w:val="none" w:sz="0" w:space="0" w:color="auto"/>
                                <w:bottom w:val="none" w:sz="0" w:space="0" w:color="auto"/>
                                <w:right w:val="none" w:sz="0" w:space="0" w:color="auto"/>
                              </w:divBdr>
                              <w:divsChild>
                                <w:div w:id="84495828">
                                  <w:marLeft w:val="-225"/>
                                  <w:marRight w:val="-225"/>
                                  <w:marTop w:val="0"/>
                                  <w:marBottom w:val="0"/>
                                  <w:divBdr>
                                    <w:top w:val="none" w:sz="0" w:space="0" w:color="auto"/>
                                    <w:left w:val="none" w:sz="0" w:space="0" w:color="auto"/>
                                    <w:bottom w:val="none" w:sz="0" w:space="0" w:color="auto"/>
                                    <w:right w:val="none" w:sz="0" w:space="0" w:color="auto"/>
                                  </w:divBdr>
                                  <w:divsChild>
                                    <w:div w:id="1469085479">
                                      <w:marLeft w:val="0"/>
                                      <w:marRight w:val="0"/>
                                      <w:marTop w:val="0"/>
                                      <w:marBottom w:val="0"/>
                                      <w:divBdr>
                                        <w:top w:val="none" w:sz="0" w:space="0" w:color="auto"/>
                                        <w:left w:val="none" w:sz="0" w:space="0" w:color="auto"/>
                                        <w:bottom w:val="none" w:sz="0" w:space="0" w:color="auto"/>
                                        <w:right w:val="none" w:sz="0" w:space="0" w:color="auto"/>
                                      </w:divBdr>
                                    </w:div>
                                    <w:div w:id="1455978127">
                                      <w:marLeft w:val="0"/>
                                      <w:marRight w:val="0"/>
                                      <w:marTop w:val="0"/>
                                      <w:marBottom w:val="0"/>
                                      <w:divBdr>
                                        <w:top w:val="none" w:sz="0" w:space="0" w:color="auto"/>
                                        <w:left w:val="none" w:sz="0" w:space="0" w:color="auto"/>
                                        <w:bottom w:val="none" w:sz="0" w:space="0" w:color="auto"/>
                                        <w:right w:val="none" w:sz="0" w:space="0" w:color="auto"/>
                                      </w:divBdr>
                                      <w:divsChild>
                                        <w:div w:id="11026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8354">
                                  <w:marLeft w:val="-225"/>
                                  <w:marRight w:val="-225"/>
                                  <w:marTop w:val="0"/>
                                  <w:marBottom w:val="0"/>
                                  <w:divBdr>
                                    <w:top w:val="none" w:sz="0" w:space="0" w:color="auto"/>
                                    <w:left w:val="none" w:sz="0" w:space="0" w:color="auto"/>
                                    <w:bottom w:val="none" w:sz="0" w:space="0" w:color="auto"/>
                                    <w:right w:val="none" w:sz="0" w:space="0" w:color="auto"/>
                                  </w:divBdr>
                                  <w:divsChild>
                                    <w:div w:id="1286816193">
                                      <w:marLeft w:val="0"/>
                                      <w:marRight w:val="0"/>
                                      <w:marTop w:val="0"/>
                                      <w:marBottom w:val="0"/>
                                      <w:divBdr>
                                        <w:top w:val="none" w:sz="0" w:space="0" w:color="auto"/>
                                        <w:left w:val="none" w:sz="0" w:space="0" w:color="auto"/>
                                        <w:bottom w:val="none" w:sz="0" w:space="0" w:color="auto"/>
                                        <w:right w:val="none" w:sz="0" w:space="0" w:color="auto"/>
                                      </w:divBdr>
                                    </w:div>
                                    <w:div w:id="553811161">
                                      <w:marLeft w:val="0"/>
                                      <w:marRight w:val="0"/>
                                      <w:marTop w:val="0"/>
                                      <w:marBottom w:val="0"/>
                                      <w:divBdr>
                                        <w:top w:val="none" w:sz="0" w:space="0" w:color="auto"/>
                                        <w:left w:val="none" w:sz="0" w:space="0" w:color="auto"/>
                                        <w:bottom w:val="none" w:sz="0" w:space="0" w:color="auto"/>
                                        <w:right w:val="none" w:sz="0" w:space="0" w:color="auto"/>
                                      </w:divBdr>
                                      <w:divsChild>
                                        <w:div w:id="4356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3974">
                                  <w:marLeft w:val="-225"/>
                                  <w:marRight w:val="-225"/>
                                  <w:marTop w:val="0"/>
                                  <w:marBottom w:val="0"/>
                                  <w:divBdr>
                                    <w:top w:val="none" w:sz="0" w:space="0" w:color="auto"/>
                                    <w:left w:val="none" w:sz="0" w:space="0" w:color="auto"/>
                                    <w:bottom w:val="none" w:sz="0" w:space="0" w:color="auto"/>
                                    <w:right w:val="none" w:sz="0" w:space="0" w:color="auto"/>
                                  </w:divBdr>
                                  <w:divsChild>
                                    <w:div w:id="2105951959">
                                      <w:marLeft w:val="0"/>
                                      <w:marRight w:val="0"/>
                                      <w:marTop w:val="0"/>
                                      <w:marBottom w:val="0"/>
                                      <w:divBdr>
                                        <w:top w:val="none" w:sz="0" w:space="0" w:color="auto"/>
                                        <w:left w:val="none" w:sz="0" w:space="0" w:color="auto"/>
                                        <w:bottom w:val="none" w:sz="0" w:space="0" w:color="auto"/>
                                        <w:right w:val="none" w:sz="0" w:space="0" w:color="auto"/>
                                      </w:divBdr>
                                    </w:div>
                                    <w:div w:id="396634691">
                                      <w:marLeft w:val="0"/>
                                      <w:marRight w:val="0"/>
                                      <w:marTop w:val="0"/>
                                      <w:marBottom w:val="0"/>
                                      <w:divBdr>
                                        <w:top w:val="none" w:sz="0" w:space="0" w:color="auto"/>
                                        <w:left w:val="none" w:sz="0" w:space="0" w:color="auto"/>
                                        <w:bottom w:val="none" w:sz="0" w:space="0" w:color="auto"/>
                                        <w:right w:val="none" w:sz="0" w:space="0" w:color="auto"/>
                                      </w:divBdr>
                                      <w:divsChild>
                                        <w:div w:id="13135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307">
                                  <w:marLeft w:val="-225"/>
                                  <w:marRight w:val="-225"/>
                                  <w:marTop w:val="0"/>
                                  <w:marBottom w:val="0"/>
                                  <w:divBdr>
                                    <w:top w:val="none" w:sz="0" w:space="0" w:color="auto"/>
                                    <w:left w:val="none" w:sz="0" w:space="0" w:color="auto"/>
                                    <w:bottom w:val="none" w:sz="0" w:space="0" w:color="auto"/>
                                    <w:right w:val="none" w:sz="0" w:space="0" w:color="auto"/>
                                  </w:divBdr>
                                  <w:divsChild>
                                    <w:div w:id="837960152">
                                      <w:marLeft w:val="0"/>
                                      <w:marRight w:val="0"/>
                                      <w:marTop w:val="0"/>
                                      <w:marBottom w:val="0"/>
                                      <w:divBdr>
                                        <w:top w:val="none" w:sz="0" w:space="0" w:color="auto"/>
                                        <w:left w:val="none" w:sz="0" w:space="0" w:color="auto"/>
                                        <w:bottom w:val="none" w:sz="0" w:space="0" w:color="auto"/>
                                        <w:right w:val="none" w:sz="0" w:space="0" w:color="auto"/>
                                      </w:divBdr>
                                    </w:div>
                                    <w:div w:id="1400136140">
                                      <w:marLeft w:val="0"/>
                                      <w:marRight w:val="0"/>
                                      <w:marTop w:val="0"/>
                                      <w:marBottom w:val="0"/>
                                      <w:divBdr>
                                        <w:top w:val="none" w:sz="0" w:space="0" w:color="auto"/>
                                        <w:left w:val="none" w:sz="0" w:space="0" w:color="auto"/>
                                        <w:bottom w:val="none" w:sz="0" w:space="0" w:color="auto"/>
                                        <w:right w:val="none" w:sz="0" w:space="0" w:color="auto"/>
                                      </w:divBdr>
                                      <w:divsChild>
                                        <w:div w:id="6676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0756">
                                  <w:marLeft w:val="-225"/>
                                  <w:marRight w:val="-225"/>
                                  <w:marTop w:val="0"/>
                                  <w:marBottom w:val="0"/>
                                  <w:divBdr>
                                    <w:top w:val="none" w:sz="0" w:space="0" w:color="auto"/>
                                    <w:left w:val="none" w:sz="0" w:space="0" w:color="auto"/>
                                    <w:bottom w:val="none" w:sz="0" w:space="0" w:color="auto"/>
                                    <w:right w:val="none" w:sz="0" w:space="0" w:color="auto"/>
                                  </w:divBdr>
                                  <w:divsChild>
                                    <w:div w:id="951549112">
                                      <w:marLeft w:val="0"/>
                                      <w:marRight w:val="0"/>
                                      <w:marTop w:val="0"/>
                                      <w:marBottom w:val="0"/>
                                      <w:divBdr>
                                        <w:top w:val="none" w:sz="0" w:space="0" w:color="auto"/>
                                        <w:left w:val="none" w:sz="0" w:space="0" w:color="auto"/>
                                        <w:bottom w:val="none" w:sz="0" w:space="0" w:color="auto"/>
                                        <w:right w:val="none" w:sz="0" w:space="0" w:color="auto"/>
                                      </w:divBdr>
                                    </w:div>
                                    <w:div w:id="1313368292">
                                      <w:marLeft w:val="0"/>
                                      <w:marRight w:val="0"/>
                                      <w:marTop w:val="0"/>
                                      <w:marBottom w:val="0"/>
                                      <w:divBdr>
                                        <w:top w:val="none" w:sz="0" w:space="0" w:color="auto"/>
                                        <w:left w:val="none" w:sz="0" w:space="0" w:color="auto"/>
                                        <w:bottom w:val="none" w:sz="0" w:space="0" w:color="auto"/>
                                        <w:right w:val="none" w:sz="0" w:space="0" w:color="auto"/>
                                      </w:divBdr>
                                      <w:divsChild>
                                        <w:div w:id="1266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6637">
                                  <w:marLeft w:val="-225"/>
                                  <w:marRight w:val="-225"/>
                                  <w:marTop w:val="0"/>
                                  <w:marBottom w:val="0"/>
                                  <w:divBdr>
                                    <w:top w:val="none" w:sz="0" w:space="0" w:color="auto"/>
                                    <w:left w:val="none" w:sz="0" w:space="0" w:color="auto"/>
                                    <w:bottom w:val="none" w:sz="0" w:space="0" w:color="auto"/>
                                    <w:right w:val="none" w:sz="0" w:space="0" w:color="auto"/>
                                  </w:divBdr>
                                  <w:divsChild>
                                    <w:div w:id="505633237">
                                      <w:marLeft w:val="0"/>
                                      <w:marRight w:val="0"/>
                                      <w:marTop w:val="0"/>
                                      <w:marBottom w:val="0"/>
                                      <w:divBdr>
                                        <w:top w:val="none" w:sz="0" w:space="0" w:color="auto"/>
                                        <w:left w:val="none" w:sz="0" w:space="0" w:color="auto"/>
                                        <w:bottom w:val="none" w:sz="0" w:space="0" w:color="auto"/>
                                        <w:right w:val="none" w:sz="0" w:space="0" w:color="auto"/>
                                      </w:divBdr>
                                    </w:div>
                                    <w:div w:id="436291353">
                                      <w:marLeft w:val="0"/>
                                      <w:marRight w:val="0"/>
                                      <w:marTop w:val="0"/>
                                      <w:marBottom w:val="0"/>
                                      <w:divBdr>
                                        <w:top w:val="none" w:sz="0" w:space="0" w:color="auto"/>
                                        <w:left w:val="none" w:sz="0" w:space="0" w:color="auto"/>
                                        <w:bottom w:val="none" w:sz="0" w:space="0" w:color="auto"/>
                                        <w:right w:val="none" w:sz="0" w:space="0" w:color="auto"/>
                                      </w:divBdr>
                                      <w:divsChild>
                                        <w:div w:id="1360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51811">
                                  <w:marLeft w:val="-225"/>
                                  <w:marRight w:val="-225"/>
                                  <w:marTop w:val="0"/>
                                  <w:marBottom w:val="0"/>
                                  <w:divBdr>
                                    <w:top w:val="none" w:sz="0" w:space="0" w:color="auto"/>
                                    <w:left w:val="none" w:sz="0" w:space="0" w:color="auto"/>
                                    <w:bottom w:val="none" w:sz="0" w:space="0" w:color="auto"/>
                                    <w:right w:val="none" w:sz="0" w:space="0" w:color="auto"/>
                                  </w:divBdr>
                                  <w:divsChild>
                                    <w:div w:id="1948269397">
                                      <w:marLeft w:val="0"/>
                                      <w:marRight w:val="0"/>
                                      <w:marTop w:val="0"/>
                                      <w:marBottom w:val="0"/>
                                      <w:divBdr>
                                        <w:top w:val="none" w:sz="0" w:space="0" w:color="auto"/>
                                        <w:left w:val="none" w:sz="0" w:space="0" w:color="auto"/>
                                        <w:bottom w:val="none" w:sz="0" w:space="0" w:color="auto"/>
                                        <w:right w:val="none" w:sz="0" w:space="0" w:color="auto"/>
                                      </w:divBdr>
                                    </w:div>
                                    <w:div w:id="449790046">
                                      <w:marLeft w:val="0"/>
                                      <w:marRight w:val="0"/>
                                      <w:marTop w:val="0"/>
                                      <w:marBottom w:val="0"/>
                                      <w:divBdr>
                                        <w:top w:val="none" w:sz="0" w:space="0" w:color="auto"/>
                                        <w:left w:val="none" w:sz="0" w:space="0" w:color="auto"/>
                                        <w:bottom w:val="none" w:sz="0" w:space="0" w:color="auto"/>
                                        <w:right w:val="none" w:sz="0" w:space="0" w:color="auto"/>
                                      </w:divBdr>
                                      <w:divsChild>
                                        <w:div w:id="9167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4283">
                                  <w:marLeft w:val="-225"/>
                                  <w:marRight w:val="-225"/>
                                  <w:marTop w:val="0"/>
                                  <w:marBottom w:val="0"/>
                                  <w:divBdr>
                                    <w:top w:val="none" w:sz="0" w:space="0" w:color="auto"/>
                                    <w:left w:val="none" w:sz="0" w:space="0" w:color="auto"/>
                                    <w:bottom w:val="none" w:sz="0" w:space="0" w:color="auto"/>
                                    <w:right w:val="none" w:sz="0" w:space="0" w:color="auto"/>
                                  </w:divBdr>
                                  <w:divsChild>
                                    <w:div w:id="1277907687">
                                      <w:marLeft w:val="0"/>
                                      <w:marRight w:val="0"/>
                                      <w:marTop w:val="0"/>
                                      <w:marBottom w:val="0"/>
                                      <w:divBdr>
                                        <w:top w:val="none" w:sz="0" w:space="0" w:color="auto"/>
                                        <w:left w:val="none" w:sz="0" w:space="0" w:color="auto"/>
                                        <w:bottom w:val="none" w:sz="0" w:space="0" w:color="auto"/>
                                        <w:right w:val="none" w:sz="0" w:space="0" w:color="auto"/>
                                      </w:divBdr>
                                    </w:div>
                                    <w:div w:id="399794031">
                                      <w:marLeft w:val="0"/>
                                      <w:marRight w:val="0"/>
                                      <w:marTop w:val="0"/>
                                      <w:marBottom w:val="0"/>
                                      <w:divBdr>
                                        <w:top w:val="none" w:sz="0" w:space="0" w:color="auto"/>
                                        <w:left w:val="none" w:sz="0" w:space="0" w:color="auto"/>
                                        <w:bottom w:val="none" w:sz="0" w:space="0" w:color="auto"/>
                                        <w:right w:val="none" w:sz="0" w:space="0" w:color="auto"/>
                                      </w:divBdr>
                                      <w:divsChild>
                                        <w:div w:id="351103645">
                                          <w:marLeft w:val="0"/>
                                          <w:marRight w:val="0"/>
                                          <w:marTop w:val="0"/>
                                          <w:marBottom w:val="0"/>
                                          <w:divBdr>
                                            <w:top w:val="none" w:sz="0" w:space="0" w:color="auto"/>
                                            <w:left w:val="none" w:sz="0" w:space="0" w:color="auto"/>
                                            <w:bottom w:val="none" w:sz="0" w:space="0" w:color="auto"/>
                                            <w:right w:val="none" w:sz="0" w:space="0" w:color="auto"/>
                                          </w:divBdr>
                                        </w:div>
                                        <w:div w:id="6868327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3171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07407364">
      <w:bodyDiv w:val="1"/>
      <w:marLeft w:val="0"/>
      <w:marRight w:val="0"/>
      <w:marTop w:val="0"/>
      <w:marBottom w:val="0"/>
      <w:divBdr>
        <w:top w:val="none" w:sz="0" w:space="0" w:color="auto"/>
        <w:left w:val="none" w:sz="0" w:space="0" w:color="auto"/>
        <w:bottom w:val="none" w:sz="0" w:space="0" w:color="auto"/>
        <w:right w:val="none" w:sz="0" w:space="0" w:color="auto"/>
      </w:divBdr>
      <w:divsChild>
        <w:div w:id="1028485113">
          <w:marLeft w:val="0"/>
          <w:marRight w:val="0"/>
          <w:marTop w:val="0"/>
          <w:marBottom w:val="240"/>
          <w:divBdr>
            <w:top w:val="none" w:sz="0" w:space="0" w:color="auto"/>
            <w:left w:val="none" w:sz="0" w:space="0" w:color="auto"/>
            <w:bottom w:val="none" w:sz="0" w:space="0" w:color="auto"/>
            <w:right w:val="none" w:sz="0" w:space="0" w:color="auto"/>
          </w:divBdr>
          <w:divsChild>
            <w:div w:id="1862696231">
              <w:marLeft w:val="0"/>
              <w:marRight w:val="0"/>
              <w:marTop w:val="0"/>
              <w:marBottom w:val="0"/>
              <w:divBdr>
                <w:top w:val="none" w:sz="0" w:space="0" w:color="auto"/>
                <w:left w:val="none" w:sz="0" w:space="0" w:color="auto"/>
                <w:bottom w:val="none" w:sz="0" w:space="0" w:color="auto"/>
                <w:right w:val="none" w:sz="0" w:space="0" w:color="auto"/>
              </w:divBdr>
            </w:div>
            <w:div w:id="1574314361">
              <w:marLeft w:val="0"/>
              <w:marRight w:val="0"/>
              <w:marTop w:val="0"/>
              <w:marBottom w:val="0"/>
              <w:divBdr>
                <w:top w:val="none" w:sz="0" w:space="0" w:color="auto"/>
                <w:left w:val="none" w:sz="0" w:space="0" w:color="auto"/>
                <w:bottom w:val="none" w:sz="0" w:space="0" w:color="auto"/>
                <w:right w:val="none" w:sz="0" w:space="0" w:color="auto"/>
              </w:divBdr>
            </w:div>
          </w:divsChild>
        </w:div>
        <w:div w:id="255134398">
          <w:marLeft w:val="0"/>
          <w:marRight w:val="0"/>
          <w:marTop w:val="0"/>
          <w:marBottom w:val="0"/>
          <w:divBdr>
            <w:top w:val="none" w:sz="0" w:space="0" w:color="auto"/>
            <w:left w:val="none" w:sz="0" w:space="0" w:color="auto"/>
            <w:bottom w:val="none" w:sz="0" w:space="0" w:color="auto"/>
            <w:right w:val="none" w:sz="0" w:space="0" w:color="auto"/>
          </w:divBdr>
          <w:divsChild>
            <w:div w:id="1175071528">
              <w:marLeft w:val="0"/>
              <w:marRight w:val="0"/>
              <w:marTop w:val="0"/>
              <w:marBottom w:val="300"/>
              <w:divBdr>
                <w:top w:val="none" w:sz="0" w:space="0" w:color="auto"/>
                <w:left w:val="none" w:sz="0" w:space="0" w:color="auto"/>
                <w:bottom w:val="none" w:sz="0" w:space="0" w:color="auto"/>
                <w:right w:val="none" w:sz="0" w:space="0" w:color="auto"/>
              </w:divBdr>
            </w:div>
            <w:div w:id="1340739989">
              <w:marLeft w:val="0"/>
              <w:marRight w:val="0"/>
              <w:marTop w:val="0"/>
              <w:marBottom w:val="0"/>
              <w:divBdr>
                <w:top w:val="none" w:sz="0" w:space="0" w:color="auto"/>
                <w:left w:val="none" w:sz="0" w:space="0" w:color="auto"/>
                <w:bottom w:val="none" w:sz="0" w:space="0" w:color="auto"/>
                <w:right w:val="none" w:sz="0" w:space="0" w:color="auto"/>
              </w:divBdr>
              <w:divsChild>
                <w:div w:id="1089471793">
                  <w:marLeft w:val="0"/>
                  <w:marRight w:val="0"/>
                  <w:marTop w:val="0"/>
                  <w:marBottom w:val="0"/>
                  <w:divBdr>
                    <w:top w:val="none" w:sz="0" w:space="0" w:color="auto"/>
                    <w:left w:val="none" w:sz="0" w:space="0" w:color="auto"/>
                    <w:bottom w:val="none" w:sz="0" w:space="0" w:color="auto"/>
                    <w:right w:val="none" w:sz="0" w:space="0" w:color="auto"/>
                  </w:divBdr>
                </w:div>
                <w:div w:id="1212962029">
                  <w:marLeft w:val="0"/>
                  <w:marRight w:val="0"/>
                  <w:marTop w:val="0"/>
                  <w:marBottom w:val="225"/>
                  <w:divBdr>
                    <w:top w:val="none" w:sz="0" w:space="0" w:color="auto"/>
                    <w:left w:val="none" w:sz="0" w:space="0" w:color="auto"/>
                    <w:bottom w:val="none" w:sz="0" w:space="0" w:color="auto"/>
                    <w:right w:val="none" w:sz="0" w:space="0" w:color="auto"/>
                  </w:divBdr>
                  <w:divsChild>
                    <w:div w:id="521482032">
                      <w:marLeft w:val="0"/>
                      <w:marRight w:val="0"/>
                      <w:marTop w:val="0"/>
                      <w:marBottom w:val="225"/>
                      <w:divBdr>
                        <w:top w:val="none" w:sz="0" w:space="0" w:color="auto"/>
                        <w:left w:val="none" w:sz="0" w:space="0" w:color="auto"/>
                        <w:bottom w:val="none" w:sz="0" w:space="0" w:color="auto"/>
                        <w:right w:val="none" w:sz="0" w:space="0" w:color="auto"/>
                      </w:divBdr>
                    </w:div>
                    <w:div w:id="1488937868">
                      <w:marLeft w:val="0"/>
                      <w:marRight w:val="0"/>
                      <w:marTop w:val="0"/>
                      <w:marBottom w:val="225"/>
                      <w:divBdr>
                        <w:top w:val="none" w:sz="0" w:space="0" w:color="auto"/>
                        <w:left w:val="none" w:sz="0" w:space="0" w:color="auto"/>
                        <w:bottom w:val="none" w:sz="0" w:space="0" w:color="auto"/>
                        <w:right w:val="none" w:sz="0" w:space="0" w:color="auto"/>
                      </w:divBdr>
                    </w:div>
                    <w:div w:id="600334980">
                      <w:marLeft w:val="0"/>
                      <w:marRight w:val="0"/>
                      <w:marTop w:val="0"/>
                      <w:marBottom w:val="225"/>
                      <w:divBdr>
                        <w:top w:val="none" w:sz="0" w:space="0" w:color="auto"/>
                        <w:left w:val="none" w:sz="0" w:space="0" w:color="auto"/>
                        <w:bottom w:val="none" w:sz="0" w:space="0" w:color="auto"/>
                        <w:right w:val="none" w:sz="0" w:space="0" w:color="auto"/>
                      </w:divBdr>
                    </w:div>
                    <w:div w:id="409274006">
                      <w:marLeft w:val="0"/>
                      <w:marRight w:val="0"/>
                      <w:marTop w:val="0"/>
                      <w:marBottom w:val="225"/>
                      <w:divBdr>
                        <w:top w:val="none" w:sz="0" w:space="0" w:color="auto"/>
                        <w:left w:val="none" w:sz="0" w:space="0" w:color="auto"/>
                        <w:bottom w:val="none" w:sz="0" w:space="0" w:color="auto"/>
                        <w:right w:val="none" w:sz="0" w:space="0" w:color="auto"/>
                      </w:divBdr>
                    </w:div>
                    <w:div w:id="1785534581">
                      <w:marLeft w:val="0"/>
                      <w:marRight w:val="0"/>
                      <w:marTop w:val="0"/>
                      <w:marBottom w:val="225"/>
                      <w:divBdr>
                        <w:top w:val="none" w:sz="0" w:space="0" w:color="auto"/>
                        <w:left w:val="none" w:sz="0" w:space="0" w:color="auto"/>
                        <w:bottom w:val="none" w:sz="0" w:space="0" w:color="auto"/>
                        <w:right w:val="none" w:sz="0" w:space="0" w:color="auto"/>
                      </w:divBdr>
                    </w:div>
                    <w:div w:id="768155986">
                      <w:marLeft w:val="0"/>
                      <w:marRight w:val="0"/>
                      <w:marTop w:val="0"/>
                      <w:marBottom w:val="0"/>
                      <w:divBdr>
                        <w:top w:val="single" w:sz="6" w:space="0" w:color="4D52A1"/>
                        <w:left w:val="single" w:sz="6" w:space="0" w:color="4D52A1"/>
                        <w:bottom w:val="single" w:sz="6" w:space="0" w:color="4D52A1"/>
                        <w:right w:val="single" w:sz="6" w:space="0" w:color="4D52A1"/>
                      </w:divBdr>
                      <w:divsChild>
                        <w:div w:id="1246913080">
                          <w:marLeft w:val="0"/>
                          <w:marRight w:val="0"/>
                          <w:marTop w:val="0"/>
                          <w:marBottom w:val="0"/>
                          <w:divBdr>
                            <w:top w:val="single" w:sz="2" w:space="6" w:color="4D52A1"/>
                            <w:left w:val="single" w:sz="2" w:space="6" w:color="4D52A1"/>
                            <w:bottom w:val="single" w:sz="2" w:space="6" w:color="4D52A1"/>
                            <w:right w:val="single" w:sz="2" w:space="6" w:color="4D52A1"/>
                          </w:divBdr>
                          <w:divsChild>
                            <w:div w:id="1627856005">
                              <w:marLeft w:val="0"/>
                              <w:marRight w:val="0"/>
                              <w:marTop w:val="0"/>
                              <w:marBottom w:val="0"/>
                              <w:divBdr>
                                <w:top w:val="none" w:sz="0" w:space="0" w:color="auto"/>
                                <w:left w:val="none" w:sz="0" w:space="0" w:color="auto"/>
                                <w:bottom w:val="none" w:sz="0" w:space="0" w:color="auto"/>
                                <w:right w:val="none" w:sz="0" w:space="0" w:color="auto"/>
                              </w:divBdr>
                            </w:div>
                            <w:div w:id="639385753">
                              <w:marLeft w:val="0"/>
                              <w:marRight w:val="0"/>
                              <w:marTop w:val="0"/>
                              <w:marBottom w:val="0"/>
                              <w:divBdr>
                                <w:top w:val="none" w:sz="0" w:space="0" w:color="auto"/>
                                <w:left w:val="none" w:sz="0" w:space="0" w:color="auto"/>
                                <w:bottom w:val="none" w:sz="0" w:space="0" w:color="auto"/>
                                <w:right w:val="none" w:sz="0" w:space="0" w:color="auto"/>
                              </w:divBdr>
                            </w:div>
                          </w:divsChild>
                        </w:div>
                        <w:div w:id="70784169">
                          <w:marLeft w:val="0"/>
                          <w:marRight w:val="0"/>
                          <w:marTop w:val="300"/>
                          <w:marBottom w:val="0"/>
                          <w:divBdr>
                            <w:top w:val="none" w:sz="0" w:space="0" w:color="auto"/>
                            <w:left w:val="none" w:sz="0" w:space="0" w:color="auto"/>
                            <w:bottom w:val="none" w:sz="0" w:space="0" w:color="auto"/>
                            <w:right w:val="none" w:sz="0" w:space="0" w:color="auto"/>
                          </w:divBdr>
                          <w:divsChild>
                            <w:div w:id="1922448415">
                              <w:marLeft w:val="0"/>
                              <w:marRight w:val="0"/>
                              <w:marTop w:val="0"/>
                              <w:marBottom w:val="225"/>
                              <w:divBdr>
                                <w:top w:val="none" w:sz="0" w:space="0" w:color="auto"/>
                                <w:left w:val="none" w:sz="0" w:space="0" w:color="auto"/>
                                <w:bottom w:val="none" w:sz="0" w:space="0" w:color="auto"/>
                                <w:right w:val="none" w:sz="0" w:space="0" w:color="auto"/>
                              </w:divBdr>
                              <w:divsChild>
                                <w:div w:id="2023778115">
                                  <w:marLeft w:val="-225"/>
                                  <w:marRight w:val="-225"/>
                                  <w:marTop w:val="0"/>
                                  <w:marBottom w:val="0"/>
                                  <w:divBdr>
                                    <w:top w:val="none" w:sz="0" w:space="0" w:color="auto"/>
                                    <w:left w:val="none" w:sz="0" w:space="0" w:color="auto"/>
                                    <w:bottom w:val="none" w:sz="0" w:space="0" w:color="auto"/>
                                    <w:right w:val="none" w:sz="0" w:space="0" w:color="auto"/>
                                  </w:divBdr>
                                  <w:divsChild>
                                    <w:div w:id="346294453">
                                      <w:marLeft w:val="0"/>
                                      <w:marRight w:val="0"/>
                                      <w:marTop w:val="0"/>
                                      <w:marBottom w:val="0"/>
                                      <w:divBdr>
                                        <w:top w:val="none" w:sz="0" w:space="0" w:color="auto"/>
                                        <w:left w:val="none" w:sz="0" w:space="0" w:color="auto"/>
                                        <w:bottom w:val="none" w:sz="0" w:space="0" w:color="auto"/>
                                        <w:right w:val="none" w:sz="0" w:space="0" w:color="auto"/>
                                      </w:divBdr>
                                    </w:div>
                                    <w:div w:id="1730111135">
                                      <w:marLeft w:val="0"/>
                                      <w:marRight w:val="0"/>
                                      <w:marTop w:val="0"/>
                                      <w:marBottom w:val="0"/>
                                      <w:divBdr>
                                        <w:top w:val="none" w:sz="0" w:space="0" w:color="auto"/>
                                        <w:left w:val="none" w:sz="0" w:space="0" w:color="auto"/>
                                        <w:bottom w:val="none" w:sz="0" w:space="0" w:color="auto"/>
                                        <w:right w:val="none" w:sz="0" w:space="0" w:color="auto"/>
                                      </w:divBdr>
                                      <w:divsChild>
                                        <w:div w:id="6037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1128">
                                  <w:marLeft w:val="-225"/>
                                  <w:marRight w:val="-225"/>
                                  <w:marTop w:val="0"/>
                                  <w:marBottom w:val="0"/>
                                  <w:divBdr>
                                    <w:top w:val="none" w:sz="0" w:space="0" w:color="auto"/>
                                    <w:left w:val="none" w:sz="0" w:space="0" w:color="auto"/>
                                    <w:bottom w:val="none" w:sz="0" w:space="0" w:color="auto"/>
                                    <w:right w:val="none" w:sz="0" w:space="0" w:color="auto"/>
                                  </w:divBdr>
                                  <w:divsChild>
                                    <w:div w:id="526912583">
                                      <w:marLeft w:val="0"/>
                                      <w:marRight w:val="0"/>
                                      <w:marTop w:val="0"/>
                                      <w:marBottom w:val="0"/>
                                      <w:divBdr>
                                        <w:top w:val="none" w:sz="0" w:space="0" w:color="auto"/>
                                        <w:left w:val="none" w:sz="0" w:space="0" w:color="auto"/>
                                        <w:bottom w:val="none" w:sz="0" w:space="0" w:color="auto"/>
                                        <w:right w:val="none" w:sz="0" w:space="0" w:color="auto"/>
                                      </w:divBdr>
                                    </w:div>
                                    <w:div w:id="1994486206">
                                      <w:marLeft w:val="0"/>
                                      <w:marRight w:val="0"/>
                                      <w:marTop w:val="0"/>
                                      <w:marBottom w:val="0"/>
                                      <w:divBdr>
                                        <w:top w:val="none" w:sz="0" w:space="0" w:color="auto"/>
                                        <w:left w:val="none" w:sz="0" w:space="0" w:color="auto"/>
                                        <w:bottom w:val="none" w:sz="0" w:space="0" w:color="auto"/>
                                        <w:right w:val="none" w:sz="0" w:space="0" w:color="auto"/>
                                      </w:divBdr>
                                      <w:divsChild>
                                        <w:div w:id="152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3237">
                                  <w:marLeft w:val="-225"/>
                                  <w:marRight w:val="-225"/>
                                  <w:marTop w:val="0"/>
                                  <w:marBottom w:val="0"/>
                                  <w:divBdr>
                                    <w:top w:val="none" w:sz="0" w:space="0" w:color="auto"/>
                                    <w:left w:val="none" w:sz="0" w:space="0" w:color="auto"/>
                                    <w:bottom w:val="none" w:sz="0" w:space="0" w:color="auto"/>
                                    <w:right w:val="none" w:sz="0" w:space="0" w:color="auto"/>
                                  </w:divBdr>
                                  <w:divsChild>
                                    <w:div w:id="1870795664">
                                      <w:marLeft w:val="0"/>
                                      <w:marRight w:val="0"/>
                                      <w:marTop w:val="0"/>
                                      <w:marBottom w:val="0"/>
                                      <w:divBdr>
                                        <w:top w:val="none" w:sz="0" w:space="0" w:color="auto"/>
                                        <w:left w:val="none" w:sz="0" w:space="0" w:color="auto"/>
                                        <w:bottom w:val="none" w:sz="0" w:space="0" w:color="auto"/>
                                        <w:right w:val="none" w:sz="0" w:space="0" w:color="auto"/>
                                      </w:divBdr>
                                    </w:div>
                                    <w:div w:id="1939634045">
                                      <w:marLeft w:val="0"/>
                                      <w:marRight w:val="0"/>
                                      <w:marTop w:val="0"/>
                                      <w:marBottom w:val="0"/>
                                      <w:divBdr>
                                        <w:top w:val="none" w:sz="0" w:space="0" w:color="auto"/>
                                        <w:left w:val="none" w:sz="0" w:space="0" w:color="auto"/>
                                        <w:bottom w:val="none" w:sz="0" w:space="0" w:color="auto"/>
                                        <w:right w:val="none" w:sz="0" w:space="0" w:color="auto"/>
                                      </w:divBdr>
                                      <w:divsChild>
                                        <w:div w:id="808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72030">
                                  <w:marLeft w:val="-225"/>
                                  <w:marRight w:val="-225"/>
                                  <w:marTop w:val="0"/>
                                  <w:marBottom w:val="0"/>
                                  <w:divBdr>
                                    <w:top w:val="none" w:sz="0" w:space="0" w:color="auto"/>
                                    <w:left w:val="none" w:sz="0" w:space="0" w:color="auto"/>
                                    <w:bottom w:val="none" w:sz="0" w:space="0" w:color="auto"/>
                                    <w:right w:val="none" w:sz="0" w:space="0" w:color="auto"/>
                                  </w:divBdr>
                                  <w:divsChild>
                                    <w:div w:id="697321132">
                                      <w:marLeft w:val="0"/>
                                      <w:marRight w:val="0"/>
                                      <w:marTop w:val="0"/>
                                      <w:marBottom w:val="0"/>
                                      <w:divBdr>
                                        <w:top w:val="none" w:sz="0" w:space="0" w:color="auto"/>
                                        <w:left w:val="none" w:sz="0" w:space="0" w:color="auto"/>
                                        <w:bottom w:val="none" w:sz="0" w:space="0" w:color="auto"/>
                                        <w:right w:val="none" w:sz="0" w:space="0" w:color="auto"/>
                                      </w:divBdr>
                                    </w:div>
                                    <w:div w:id="686759527">
                                      <w:marLeft w:val="0"/>
                                      <w:marRight w:val="0"/>
                                      <w:marTop w:val="0"/>
                                      <w:marBottom w:val="0"/>
                                      <w:divBdr>
                                        <w:top w:val="none" w:sz="0" w:space="0" w:color="auto"/>
                                        <w:left w:val="none" w:sz="0" w:space="0" w:color="auto"/>
                                        <w:bottom w:val="none" w:sz="0" w:space="0" w:color="auto"/>
                                        <w:right w:val="none" w:sz="0" w:space="0" w:color="auto"/>
                                      </w:divBdr>
                                      <w:divsChild>
                                        <w:div w:id="14527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1607">
                                  <w:marLeft w:val="-225"/>
                                  <w:marRight w:val="-225"/>
                                  <w:marTop w:val="0"/>
                                  <w:marBottom w:val="0"/>
                                  <w:divBdr>
                                    <w:top w:val="none" w:sz="0" w:space="0" w:color="auto"/>
                                    <w:left w:val="none" w:sz="0" w:space="0" w:color="auto"/>
                                    <w:bottom w:val="none" w:sz="0" w:space="0" w:color="auto"/>
                                    <w:right w:val="none" w:sz="0" w:space="0" w:color="auto"/>
                                  </w:divBdr>
                                  <w:divsChild>
                                    <w:div w:id="150104737">
                                      <w:marLeft w:val="0"/>
                                      <w:marRight w:val="0"/>
                                      <w:marTop w:val="0"/>
                                      <w:marBottom w:val="0"/>
                                      <w:divBdr>
                                        <w:top w:val="none" w:sz="0" w:space="0" w:color="auto"/>
                                        <w:left w:val="none" w:sz="0" w:space="0" w:color="auto"/>
                                        <w:bottom w:val="none" w:sz="0" w:space="0" w:color="auto"/>
                                        <w:right w:val="none" w:sz="0" w:space="0" w:color="auto"/>
                                      </w:divBdr>
                                    </w:div>
                                    <w:div w:id="1028875126">
                                      <w:marLeft w:val="0"/>
                                      <w:marRight w:val="0"/>
                                      <w:marTop w:val="0"/>
                                      <w:marBottom w:val="0"/>
                                      <w:divBdr>
                                        <w:top w:val="none" w:sz="0" w:space="0" w:color="auto"/>
                                        <w:left w:val="none" w:sz="0" w:space="0" w:color="auto"/>
                                        <w:bottom w:val="none" w:sz="0" w:space="0" w:color="auto"/>
                                        <w:right w:val="none" w:sz="0" w:space="0" w:color="auto"/>
                                      </w:divBdr>
                                      <w:divsChild>
                                        <w:div w:id="11221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52">
                                  <w:marLeft w:val="-225"/>
                                  <w:marRight w:val="-225"/>
                                  <w:marTop w:val="0"/>
                                  <w:marBottom w:val="0"/>
                                  <w:divBdr>
                                    <w:top w:val="none" w:sz="0" w:space="0" w:color="auto"/>
                                    <w:left w:val="none" w:sz="0" w:space="0" w:color="auto"/>
                                    <w:bottom w:val="none" w:sz="0" w:space="0" w:color="auto"/>
                                    <w:right w:val="none" w:sz="0" w:space="0" w:color="auto"/>
                                  </w:divBdr>
                                  <w:divsChild>
                                    <w:div w:id="138302941">
                                      <w:marLeft w:val="0"/>
                                      <w:marRight w:val="0"/>
                                      <w:marTop w:val="0"/>
                                      <w:marBottom w:val="0"/>
                                      <w:divBdr>
                                        <w:top w:val="none" w:sz="0" w:space="0" w:color="auto"/>
                                        <w:left w:val="none" w:sz="0" w:space="0" w:color="auto"/>
                                        <w:bottom w:val="none" w:sz="0" w:space="0" w:color="auto"/>
                                        <w:right w:val="none" w:sz="0" w:space="0" w:color="auto"/>
                                      </w:divBdr>
                                    </w:div>
                                    <w:div w:id="1349529309">
                                      <w:marLeft w:val="0"/>
                                      <w:marRight w:val="0"/>
                                      <w:marTop w:val="0"/>
                                      <w:marBottom w:val="0"/>
                                      <w:divBdr>
                                        <w:top w:val="none" w:sz="0" w:space="0" w:color="auto"/>
                                        <w:left w:val="none" w:sz="0" w:space="0" w:color="auto"/>
                                        <w:bottom w:val="none" w:sz="0" w:space="0" w:color="auto"/>
                                        <w:right w:val="none" w:sz="0" w:space="0" w:color="auto"/>
                                      </w:divBdr>
                                      <w:divsChild>
                                        <w:div w:id="8735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4562">
                                  <w:marLeft w:val="-225"/>
                                  <w:marRight w:val="-225"/>
                                  <w:marTop w:val="0"/>
                                  <w:marBottom w:val="0"/>
                                  <w:divBdr>
                                    <w:top w:val="none" w:sz="0" w:space="0" w:color="auto"/>
                                    <w:left w:val="none" w:sz="0" w:space="0" w:color="auto"/>
                                    <w:bottom w:val="none" w:sz="0" w:space="0" w:color="auto"/>
                                    <w:right w:val="none" w:sz="0" w:space="0" w:color="auto"/>
                                  </w:divBdr>
                                  <w:divsChild>
                                    <w:div w:id="1465079866">
                                      <w:marLeft w:val="0"/>
                                      <w:marRight w:val="0"/>
                                      <w:marTop w:val="0"/>
                                      <w:marBottom w:val="0"/>
                                      <w:divBdr>
                                        <w:top w:val="none" w:sz="0" w:space="0" w:color="auto"/>
                                        <w:left w:val="none" w:sz="0" w:space="0" w:color="auto"/>
                                        <w:bottom w:val="none" w:sz="0" w:space="0" w:color="auto"/>
                                        <w:right w:val="none" w:sz="0" w:space="0" w:color="auto"/>
                                      </w:divBdr>
                                    </w:div>
                                    <w:div w:id="58292985">
                                      <w:marLeft w:val="0"/>
                                      <w:marRight w:val="0"/>
                                      <w:marTop w:val="0"/>
                                      <w:marBottom w:val="0"/>
                                      <w:divBdr>
                                        <w:top w:val="none" w:sz="0" w:space="0" w:color="auto"/>
                                        <w:left w:val="none" w:sz="0" w:space="0" w:color="auto"/>
                                        <w:bottom w:val="none" w:sz="0" w:space="0" w:color="auto"/>
                                        <w:right w:val="none" w:sz="0" w:space="0" w:color="auto"/>
                                      </w:divBdr>
                                      <w:divsChild>
                                        <w:div w:id="12358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2216">
                                  <w:marLeft w:val="-225"/>
                                  <w:marRight w:val="-225"/>
                                  <w:marTop w:val="0"/>
                                  <w:marBottom w:val="0"/>
                                  <w:divBdr>
                                    <w:top w:val="none" w:sz="0" w:space="0" w:color="auto"/>
                                    <w:left w:val="none" w:sz="0" w:space="0" w:color="auto"/>
                                    <w:bottom w:val="none" w:sz="0" w:space="0" w:color="auto"/>
                                    <w:right w:val="none" w:sz="0" w:space="0" w:color="auto"/>
                                  </w:divBdr>
                                  <w:divsChild>
                                    <w:div w:id="792671522">
                                      <w:marLeft w:val="0"/>
                                      <w:marRight w:val="0"/>
                                      <w:marTop w:val="0"/>
                                      <w:marBottom w:val="0"/>
                                      <w:divBdr>
                                        <w:top w:val="none" w:sz="0" w:space="0" w:color="auto"/>
                                        <w:left w:val="none" w:sz="0" w:space="0" w:color="auto"/>
                                        <w:bottom w:val="none" w:sz="0" w:space="0" w:color="auto"/>
                                        <w:right w:val="none" w:sz="0" w:space="0" w:color="auto"/>
                                      </w:divBdr>
                                    </w:div>
                                    <w:div w:id="621961168">
                                      <w:marLeft w:val="0"/>
                                      <w:marRight w:val="0"/>
                                      <w:marTop w:val="0"/>
                                      <w:marBottom w:val="0"/>
                                      <w:divBdr>
                                        <w:top w:val="none" w:sz="0" w:space="0" w:color="auto"/>
                                        <w:left w:val="none" w:sz="0" w:space="0" w:color="auto"/>
                                        <w:bottom w:val="none" w:sz="0" w:space="0" w:color="auto"/>
                                        <w:right w:val="none" w:sz="0" w:space="0" w:color="auto"/>
                                      </w:divBdr>
                                      <w:divsChild>
                                        <w:div w:id="44182013">
                                          <w:marLeft w:val="0"/>
                                          <w:marRight w:val="0"/>
                                          <w:marTop w:val="0"/>
                                          <w:marBottom w:val="0"/>
                                          <w:divBdr>
                                            <w:top w:val="none" w:sz="0" w:space="0" w:color="auto"/>
                                            <w:left w:val="none" w:sz="0" w:space="0" w:color="auto"/>
                                            <w:bottom w:val="none" w:sz="0" w:space="0" w:color="auto"/>
                                            <w:right w:val="none" w:sz="0" w:space="0" w:color="auto"/>
                                          </w:divBdr>
                                        </w:div>
                                        <w:div w:id="19727841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44403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47424265">
      <w:bodyDiv w:val="1"/>
      <w:marLeft w:val="0"/>
      <w:marRight w:val="0"/>
      <w:marTop w:val="0"/>
      <w:marBottom w:val="0"/>
      <w:divBdr>
        <w:top w:val="none" w:sz="0" w:space="0" w:color="auto"/>
        <w:left w:val="none" w:sz="0" w:space="0" w:color="auto"/>
        <w:bottom w:val="none" w:sz="0" w:space="0" w:color="auto"/>
        <w:right w:val="none" w:sz="0" w:space="0" w:color="auto"/>
      </w:divBdr>
    </w:div>
    <w:div w:id="613637866">
      <w:bodyDiv w:val="1"/>
      <w:marLeft w:val="0"/>
      <w:marRight w:val="0"/>
      <w:marTop w:val="0"/>
      <w:marBottom w:val="0"/>
      <w:divBdr>
        <w:top w:val="none" w:sz="0" w:space="0" w:color="auto"/>
        <w:left w:val="none" w:sz="0" w:space="0" w:color="auto"/>
        <w:bottom w:val="none" w:sz="0" w:space="0" w:color="auto"/>
        <w:right w:val="none" w:sz="0" w:space="0" w:color="auto"/>
      </w:divBdr>
    </w:div>
    <w:div w:id="1208957119">
      <w:bodyDiv w:val="1"/>
      <w:marLeft w:val="0"/>
      <w:marRight w:val="0"/>
      <w:marTop w:val="0"/>
      <w:marBottom w:val="0"/>
      <w:divBdr>
        <w:top w:val="none" w:sz="0" w:space="0" w:color="auto"/>
        <w:left w:val="none" w:sz="0" w:space="0" w:color="auto"/>
        <w:bottom w:val="none" w:sz="0" w:space="0" w:color="auto"/>
        <w:right w:val="none" w:sz="0" w:space="0" w:color="auto"/>
      </w:divBdr>
    </w:div>
    <w:div w:id="1296521683">
      <w:bodyDiv w:val="1"/>
      <w:marLeft w:val="0"/>
      <w:marRight w:val="0"/>
      <w:marTop w:val="0"/>
      <w:marBottom w:val="0"/>
      <w:divBdr>
        <w:top w:val="none" w:sz="0" w:space="0" w:color="auto"/>
        <w:left w:val="none" w:sz="0" w:space="0" w:color="auto"/>
        <w:bottom w:val="none" w:sz="0" w:space="0" w:color="auto"/>
        <w:right w:val="none" w:sz="0" w:space="0" w:color="auto"/>
      </w:divBdr>
    </w:div>
    <w:div w:id="1385523585">
      <w:bodyDiv w:val="1"/>
      <w:marLeft w:val="0"/>
      <w:marRight w:val="0"/>
      <w:marTop w:val="0"/>
      <w:marBottom w:val="0"/>
      <w:divBdr>
        <w:top w:val="none" w:sz="0" w:space="0" w:color="auto"/>
        <w:left w:val="none" w:sz="0" w:space="0" w:color="auto"/>
        <w:bottom w:val="none" w:sz="0" w:space="0" w:color="auto"/>
        <w:right w:val="none" w:sz="0" w:space="0" w:color="auto"/>
      </w:divBdr>
    </w:div>
    <w:div w:id="1446733874">
      <w:bodyDiv w:val="1"/>
      <w:marLeft w:val="0"/>
      <w:marRight w:val="0"/>
      <w:marTop w:val="0"/>
      <w:marBottom w:val="0"/>
      <w:divBdr>
        <w:top w:val="none" w:sz="0" w:space="0" w:color="auto"/>
        <w:left w:val="none" w:sz="0" w:space="0" w:color="auto"/>
        <w:bottom w:val="none" w:sz="0" w:space="0" w:color="auto"/>
        <w:right w:val="none" w:sz="0" w:space="0" w:color="auto"/>
      </w:divBdr>
    </w:div>
    <w:div w:id="1622027677">
      <w:bodyDiv w:val="1"/>
      <w:marLeft w:val="0"/>
      <w:marRight w:val="0"/>
      <w:marTop w:val="0"/>
      <w:marBottom w:val="0"/>
      <w:divBdr>
        <w:top w:val="none" w:sz="0" w:space="0" w:color="auto"/>
        <w:left w:val="none" w:sz="0" w:space="0" w:color="auto"/>
        <w:bottom w:val="none" w:sz="0" w:space="0" w:color="auto"/>
        <w:right w:val="none" w:sz="0" w:space="0" w:color="auto"/>
      </w:divBdr>
    </w:div>
    <w:div w:id="1642731292">
      <w:bodyDiv w:val="1"/>
      <w:marLeft w:val="0"/>
      <w:marRight w:val="0"/>
      <w:marTop w:val="0"/>
      <w:marBottom w:val="0"/>
      <w:divBdr>
        <w:top w:val="none" w:sz="0" w:space="0" w:color="auto"/>
        <w:left w:val="none" w:sz="0" w:space="0" w:color="auto"/>
        <w:bottom w:val="none" w:sz="0" w:space="0" w:color="auto"/>
        <w:right w:val="none" w:sz="0" w:space="0" w:color="auto"/>
      </w:divBdr>
    </w:div>
    <w:div w:id="1888250284">
      <w:bodyDiv w:val="1"/>
      <w:marLeft w:val="0"/>
      <w:marRight w:val="0"/>
      <w:marTop w:val="0"/>
      <w:marBottom w:val="0"/>
      <w:divBdr>
        <w:top w:val="none" w:sz="0" w:space="0" w:color="auto"/>
        <w:left w:val="none" w:sz="0" w:space="0" w:color="auto"/>
        <w:bottom w:val="none" w:sz="0" w:space="0" w:color="auto"/>
        <w:right w:val="none" w:sz="0" w:space="0" w:color="auto"/>
      </w:divBdr>
    </w:div>
    <w:div w:id="198095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9.png"/><Relationship Id="rId21" Type="http://schemas.openxmlformats.org/officeDocument/2006/relationships/image" Target="media/image15.png"/><Relationship Id="rId42" Type="http://schemas.openxmlformats.org/officeDocument/2006/relationships/hyperlink" Target="https://plugins.jenkins.io/audit-trail" TargetMode="External"/><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docs.gradle.org/current/userguide/pmd_plugin.html" TargetMode="External"/><Relationship Id="rId112" Type="http://schemas.openxmlformats.org/officeDocument/2006/relationships/image" Target="media/image94.png"/><Relationship Id="rId16" Type="http://schemas.openxmlformats.org/officeDocument/2006/relationships/image" Target="media/image12.png"/><Relationship Id="rId107" Type="http://schemas.openxmlformats.org/officeDocument/2006/relationships/image" Target="media/image8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wmf"/><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hyperlink" Target="https://pmd.github.io/latest/pmd_userdocs_installation.html" TargetMode="External"/><Relationship Id="rId95" Type="http://schemas.openxmlformats.org/officeDocument/2006/relationships/image" Target="media/image77.png"/><Relationship Id="rId19" Type="http://schemas.openxmlformats.org/officeDocument/2006/relationships/hyperlink" Target="https://pkg.jenkins.io/debian-stable%20binary/"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plugins.jenkins.io/audit-trail" TargetMode="External"/><Relationship Id="rId48" Type="http://schemas.openxmlformats.org/officeDocument/2006/relationships/image" Target="media/image40.png"/><Relationship Id="rId56" Type="http://schemas.openxmlformats.org/officeDocument/2006/relationships/control" Target="activeX/activeX2.xml"/><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s://pmd.github.io/latest/index.html"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hyperlink" Target="https://pkg.jenkins.io/debian-stabl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control" Target="activeX/activeX1.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yperlink" Target="https://github.com/edureka-git/DevOpsClassCodes" TargetMode="External"/><Relationship Id="rId83" Type="http://schemas.openxmlformats.org/officeDocument/2006/relationships/image" Target="media/image71.png"/><Relationship Id="rId88" Type="http://schemas.openxmlformats.org/officeDocument/2006/relationships/hyperlink" Target="https://pmd.github.io/latest/pmd_userdocs_tools_ant.html" TargetMode="External"/><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control" Target="activeX/activeX3.xml"/><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pmd.github.io/latest/index.html"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wmf"/><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pmd.github.io/latest/pmd_userdocs_tools_maven.html" TargetMode="External"/><Relationship Id="rId110" Type="http://schemas.openxmlformats.org/officeDocument/2006/relationships/image" Target="media/image92.png"/><Relationship Id="rId115" Type="http://schemas.openxmlformats.org/officeDocument/2006/relationships/image" Target="media/image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BC485-ABFC-4262-BAA0-1A7AC264F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4306</TotalTime>
  <Pages>48</Pages>
  <Words>3544</Words>
  <Characters>20204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CenturyLink</Company>
  <LinksUpToDate>false</LinksUpToDate>
  <CharactersWithSpaces>23701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Lakhichandra</dc:creator>
  <cp:keywords/>
  <dc:description/>
  <cp:lastModifiedBy>Kumar, Lakhichandra</cp:lastModifiedBy>
  <cp:revision>175</cp:revision>
  <dcterms:created xsi:type="dcterms:W3CDTF">2020-05-25T10:42:00Z</dcterms:created>
  <dcterms:modified xsi:type="dcterms:W3CDTF">2020-06-22T07:46:00Z</dcterms:modified>
</cp:coreProperties>
</file>